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entury Schoolbook" w:cs="Century Schoolbook" w:eastAsia="Century Schoolbook" w:hAnsi="Century Schoolbook"/>
          <w:b w:val="1"/>
          <w:sz w:val="40"/>
          <w:szCs w:val="40"/>
        </w:rPr>
      </w:pPr>
      <w:r w:rsidDel="00000000" w:rsidR="00000000" w:rsidRPr="00000000">
        <w:rPr>
          <w:rFonts w:ascii="Century Schoolbook" w:cs="Century Schoolbook" w:eastAsia="Century Schoolbook" w:hAnsi="Century Schoolbook"/>
          <w:b w:val="1"/>
          <w:sz w:val="40"/>
          <w:szCs w:val="40"/>
          <w:rtl w:val="0"/>
        </w:rPr>
        <w:t xml:space="preserve">RAJALAKSHMI ENGINEERING COLLEGE</w:t>
      </w:r>
    </w:p>
    <w:p w:rsidR="00000000" w:rsidDel="00000000" w:rsidP="00000000" w:rsidRDefault="00000000" w:rsidRPr="00000000" w14:paraId="00000002">
      <w:pPr>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sz w:val="32"/>
          <w:szCs w:val="32"/>
          <w:rtl w:val="0"/>
        </w:rPr>
        <w:t xml:space="preserve">RAJALAKSHMI NAGAR, THANDALAM – 602 105</w:t>
      </w:r>
      <w:r w:rsidDel="00000000" w:rsidR="00000000" w:rsidRPr="00000000">
        <w:rPr>
          <w:rtl w:val="0"/>
        </w:rPr>
      </w:r>
    </w:p>
    <w:p w:rsidR="00000000" w:rsidDel="00000000" w:rsidP="00000000" w:rsidRDefault="00000000" w:rsidRPr="00000000" w14:paraId="00000003">
      <w:pPr>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0" distT="0" distL="0" distR="0">
            <wp:extent cx="2957940" cy="2069744"/>
            <wp:effectExtent b="0" l="0" r="0" t="0"/>
            <wp:docPr id="158" name="image151.png"/>
            <a:graphic>
              <a:graphicData uri="http://schemas.openxmlformats.org/drawingml/2006/picture">
                <pic:pic>
                  <pic:nvPicPr>
                    <pic:cNvPr id="0" name="image151.png"/>
                    <pic:cNvPicPr preferRelativeResize="0"/>
                  </pic:nvPicPr>
                  <pic:blipFill>
                    <a:blip r:embed="rId6"/>
                    <a:srcRect b="0" l="0" r="0" t="0"/>
                    <a:stretch>
                      <a:fillRect/>
                    </a:stretch>
                  </pic:blipFill>
                  <pic:spPr>
                    <a:xfrm>
                      <a:off x="0" y="0"/>
                      <a:ext cx="2957940" cy="2069744"/>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Century Schoolbook" w:cs="Century Schoolbook" w:eastAsia="Century Schoolbook" w:hAnsi="Century Schoolbook"/>
        </w:rPr>
      </w:pPr>
      <w:r w:rsidDel="00000000" w:rsidR="00000000" w:rsidRPr="00000000">
        <w:rPr>
          <w:rtl w:val="0"/>
        </w:rPr>
      </w:r>
    </w:p>
    <w:tbl>
      <w:tblPr>
        <w:tblStyle w:val="Table1"/>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76"/>
        <w:tblGridChange w:id="0">
          <w:tblGrid>
            <w:gridCol w:w="9576"/>
          </w:tblGrid>
        </w:tblGridChange>
      </w:tblGrid>
      <w:tr>
        <w:trPr>
          <w:cantSplit w:val="0"/>
          <w:tblHeader w:val="0"/>
        </w:trPr>
        <w:tc>
          <w:tcPr/>
          <w:p w:rsidR="00000000" w:rsidDel="00000000" w:rsidP="00000000" w:rsidRDefault="00000000" w:rsidRPr="00000000" w14:paraId="00000005">
            <w:pPr>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006">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CS23221</w:t>
            </w:r>
          </w:p>
          <w:p w:rsidR="00000000" w:rsidDel="00000000" w:rsidP="00000000" w:rsidRDefault="00000000" w:rsidRPr="00000000" w14:paraId="00000007">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PYTHON PROGRAMMING LAB</w:t>
            </w:r>
          </w:p>
          <w:p w:rsidR="00000000" w:rsidDel="00000000" w:rsidP="00000000" w:rsidRDefault="00000000" w:rsidRPr="00000000" w14:paraId="00000008">
            <w:pPr>
              <w:jc w:val="center"/>
              <w:rPr>
                <w:rFonts w:ascii="Century Schoolbook" w:cs="Century Schoolbook" w:eastAsia="Century Schoolbook" w:hAnsi="Century Schoolbook"/>
                <w:b w:val="1"/>
                <w:sz w:val="32"/>
                <w:szCs w:val="32"/>
              </w:rPr>
            </w:pPr>
            <w:r w:rsidDel="00000000" w:rsidR="00000000" w:rsidRPr="00000000">
              <w:rPr>
                <w:rtl w:val="0"/>
              </w:rPr>
            </w:r>
          </w:p>
        </w:tc>
      </w:tr>
      <w:tr>
        <w:trPr>
          <w:cantSplit w:val="0"/>
          <w:tblHeader w:val="0"/>
        </w:trPr>
        <w:tc>
          <w:tcPr/>
          <w:p w:rsidR="00000000" w:rsidDel="00000000" w:rsidP="00000000" w:rsidRDefault="00000000" w:rsidRPr="00000000" w14:paraId="00000009">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00A">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Laboratory Observation Note Book</w:t>
            </w:r>
          </w:p>
          <w:p w:rsidR="00000000" w:rsidDel="00000000" w:rsidP="00000000" w:rsidRDefault="00000000" w:rsidRPr="00000000" w14:paraId="0000000B">
            <w:pPr>
              <w:rPr>
                <w:rFonts w:ascii="Century Schoolbook" w:cs="Century Schoolbook" w:eastAsia="Century Schoolbook" w:hAnsi="Century Schoolbook"/>
                <w:b w:val="1"/>
                <w:sz w:val="32"/>
                <w:szCs w:val="32"/>
              </w:rPr>
            </w:pPr>
            <w:r w:rsidDel="00000000" w:rsidR="00000000" w:rsidRPr="00000000">
              <w:rPr>
                <w:rtl w:val="0"/>
              </w:rPr>
            </w:r>
          </w:p>
        </w:tc>
      </w:tr>
    </w:tbl>
    <w:p w:rsidR="00000000" w:rsidDel="00000000" w:rsidP="00000000" w:rsidRDefault="00000000" w:rsidRPr="00000000" w14:paraId="0000000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0D">
      <w:pPr>
        <w:pStyle w:val="Heading1"/>
        <w:pBdr>
          <w:top w:color="000000" w:space="1" w:sz="4" w:val="single"/>
          <w:left w:color="000000" w:space="4" w:sz="4" w:val="single"/>
          <w:bottom w:color="000000" w:space="1" w:sz="4" w:val="single"/>
          <w:right w:color="000000" w:space="4" w:sz="4" w:val="single"/>
          <w:between w:color="000000" w:space="1" w:sz="4" w:val="single"/>
        </w:pBdr>
        <w:shd w:fill="ffffff" w:val="clear"/>
        <w:spacing w:after="280" w:before="280" w:lineRule="auto"/>
        <w:ind w:hanging="270"/>
        <w:rPr>
          <w:ins w:author="231501006@rajalakshmi.edu.in" w:id="0" w:date="2024-06-13T12:58:46Z"/>
          <w:rFonts w:ascii="Arial" w:cs="Arial" w:eastAsia="Arial" w:hAnsi="Arial"/>
          <w:sz w:val="36"/>
          <w:szCs w:val="36"/>
        </w:rPr>
      </w:pPr>
      <w:r w:rsidDel="00000000" w:rsidR="00000000" w:rsidRPr="00000000">
        <w:rPr>
          <w:rFonts w:ascii="Arial" w:cs="Arial" w:eastAsia="Arial" w:hAnsi="Arial"/>
          <w:sz w:val="36"/>
          <w:szCs w:val="36"/>
          <w:rtl w:val="0"/>
        </w:rPr>
        <w:t xml:space="preserve">NAME : ADHARSH.S</w:t>
      </w:r>
      <w:ins w:author="231501006@rajalakshmi.edu.in" w:id="0" w:date="2024-06-13T12:58:46Z">
        <w:r w:rsidDel="00000000" w:rsidR="00000000" w:rsidRPr="00000000">
          <w:rPr>
            <w:rtl w:val="0"/>
          </w:rPr>
        </w:r>
      </w:ins>
    </w:p>
    <w:p w:rsidR="00000000" w:rsidDel="00000000" w:rsidP="00000000" w:rsidRDefault="00000000" w:rsidRPr="00000000" w14:paraId="0000000E">
      <w:pPr>
        <w:pStyle w:val="Heading1"/>
        <w:pBdr>
          <w:top w:color="000000" w:space="1" w:sz="4" w:val="single"/>
          <w:left w:color="000000" w:space="4" w:sz="4" w:val="single"/>
          <w:bottom w:color="000000" w:space="1" w:sz="4" w:val="single"/>
          <w:right w:color="000000" w:space="4" w:sz="4" w:val="single"/>
          <w:between w:color="000000" w:space="1" w:sz="4" w:val="single"/>
        </w:pBdr>
        <w:shd w:fill="ffffff" w:val="clear"/>
        <w:spacing w:after="280" w:before="280" w:lineRule="auto"/>
        <w:ind w:hanging="270"/>
        <w:rPr>
          <w:rFonts w:ascii="Arial" w:cs="Arial" w:eastAsia="Arial" w:hAnsi="Arial"/>
          <w:sz w:val="36"/>
          <w:szCs w:val="36"/>
        </w:rPr>
      </w:pPr>
      <w:r w:rsidDel="00000000" w:rsidR="00000000" w:rsidRPr="00000000">
        <w:rPr>
          <w:rFonts w:ascii="Arial" w:cs="Arial" w:eastAsia="Arial" w:hAnsi="Arial"/>
          <w:sz w:val="36"/>
          <w:szCs w:val="36"/>
          <w:rtl w:val="0"/>
        </w:rPr>
        <w:t xml:space="preserve">YEAR / BRANCH / SECTION:  1 / AIML / A</w:t>
      </w:r>
    </w:p>
    <w:p w:rsidR="00000000" w:rsidDel="00000000" w:rsidP="00000000" w:rsidRDefault="00000000" w:rsidRPr="00000000" w14:paraId="0000000F">
      <w:pPr>
        <w:pStyle w:val="Heading1"/>
        <w:pBdr>
          <w:top w:color="000000" w:space="1" w:sz="4" w:val="single"/>
          <w:left w:color="000000" w:space="4" w:sz="4" w:val="single"/>
          <w:bottom w:color="000000" w:space="1" w:sz="4" w:val="single"/>
          <w:right w:color="000000" w:space="4" w:sz="4" w:val="single"/>
          <w:between w:color="000000" w:space="1" w:sz="4" w:val="single"/>
        </w:pBdr>
        <w:shd w:fill="ffffff" w:val="clear"/>
        <w:spacing w:after="280" w:before="280" w:lineRule="auto"/>
        <w:ind w:hanging="270"/>
        <w:rPr>
          <w:rFonts w:ascii="Arial" w:cs="Arial" w:eastAsia="Arial" w:hAnsi="Arial"/>
          <w:sz w:val="36"/>
          <w:szCs w:val="36"/>
        </w:rPr>
      </w:pPr>
      <w:r w:rsidDel="00000000" w:rsidR="00000000" w:rsidRPr="00000000">
        <w:rPr>
          <w:rFonts w:ascii="Arial" w:cs="Arial" w:eastAsia="Arial" w:hAnsi="Arial"/>
          <w:sz w:val="36"/>
          <w:szCs w:val="36"/>
          <w:rtl w:val="0"/>
        </w:rPr>
        <w:t xml:space="preserve">REGISTER NO. : 231501006</w:t>
      </w:r>
    </w:p>
    <w:p w:rsidR="00000000" w:rsidDel="00000000" w:rsidP="00000000" w:rsidRDefault="00000000" w:rsidRPr="00000000" w14:paraId="00000010">
      <w:pPr>
        <w:pStyle w:val="Heading1"/>
        <w:pBdr>
          <w:top w:color="000000" w:space="1" w:sz="4" w:val="single"/>
          <w:left w:color="000000" w:space="4" w:sz="4" w:val="single"/>
          <w:bottom w:color="000000" w:space="1" w:sz="4" w:val="single"/>
          <w:right w:color="000000" w:space="4" w:sz="4" w:val="single"/>
          <w:between w:color="000000" w:space="1" w:sz="4" w:val="single"/>
        </w:pBdr>
        <w:shd w:fill="ffffff" w:val="clear"/>
        <w:spacing w:after="280" w:before="280" w:lineRule="auto"/>
        <w:ind w:hanging="270"/>
        <w:rPr>
          <w:rFonts w:ascii="Arial" w:cs="Arial" w:eastAsia="Arial" w:hAnsi="Arial"/>
          <w:sz w:val="36"/>
          <w:szCs w:val="36"/>
        </w:rPr>
      </w:pPr>
      <w:r w:rsidDel="00000000" w:rsidR="00000000" w:rsidRPr="00000000">
        <w:rPr>
          <w:rFonts w:ascii="Arial" w:cs="Arial" w:eastAsia="Arial" w:hAnsi="Arial"/>
          <w:sz w:val="36"/>
          <w:szCs w:val="36"/>
          <w:rtl w:val="0"/>
        </w:rPr>
        <w:t xml:space="preserve">SEMESTER: 2</w:t>
      </w:r>
      <w:r w:rsidDel="00000000" w:rsidR="00000000" w:rsidRPr="00000000">
        <w:rPr>
          <w:rFonts w:ascii="Arial" w:cs="Arial" w:eastAsia="Arial" w:hAnsi="Arial"/>
          <w:sz w:val="36"/>
          <w:szCs w:val="36"/>
          <w:vertAlign w:val="superscript"/>
          <w:rtl w:val="0"/>
        </w:rPr>
        <w:t xml:space="preserve">ND</w:t>
      </w:r>
      <w:r w:rsidDel="00000000" w:rsidR="00000000" w:rsidRPr="00000000">
        <w:rPr>
          <w:rtl w:val="0"/>
        </w:rPr>
      </w:r>
    </w:p>
    <w:p w:rsidR="00000000" w:rsidDel="00000000" w:rsidP="00000000" w:rsidRDefault="00000000" w:rsidRPr="00000000" w14:paraId="00000011">
      <w:pPr>
        <w:pStyle w:val="Heading1"/>
        <w:pBdr>
          <w:top w:color="000000" w:space="1" w:sz="4" w:val="single"/>
          <w:left w:color="000000" w:space="4" w:sz="4" w:val="single"/>
          <w:bottom w:color="000000" w:space="1" w:sz="4" w:val="single"/>
          <w:right w:color="000000" w:space="4" w:sz="4" w:val="single"/>
          <w:between w:color="000000" w:space="1" w:sz="4" w:val="single"/>
        </w:pBdr>
        <w:shd w:fill="ffffff" w:val="clear"/>
        <w:spacing w:after="280" w:before="280" w:lineRule="auto"/>
        <w:ind w:hanging="270"/>
        <w:rPr>
          <w:rFonts w:ascii="Arial" w:cs="Arial" w:eastAsia="Arial" w:hAnsi="Arial"/>
          <w:sz w:val="36"/>
          <w:szCs w:val="36"/>
        </w:rPr>
      </w:pPr>
      <w:r w:rsidDel="00000000" w:rsidR="00000000" w:rsidRPr="00000000">
        <w:rPr>
          <w:rFonts w:ascii="Arial" w:cs="Arial" w:eastAsia="Arial" w:hAnsi="Arial"/>
          <w:sz w:val="36"/>
          <w:szCs w:val="36"/>
          <w:rtl w:val="0"/>
        </w:rPr>
        <w:t xml:space="preserve">ACADEMIC YEAR: 2023 - 2024</w:t>
      </w:r>
    </w:p>
    <w:p w:rsidR="00000000" w:rsidDel="00000000" w:rsidP="00000000" w:rsidRDefault="00000000" w:rsidRPr="00000000" w14:paraId="00000012">
      <w:pPr>
        <w:pStyle w:val="Heading1"/>
        <w:shd w:fill="ffffff" w:val="clear"/>
        <w:spacing w:after="280" w:before="280" w:lineRule="auto"/>
        <w:ind w:hanging="270"/>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013">
      <w:pPr>
        <w:pStyle w:val="Heading1"/>
        <w:shd w:fill="ffffff" w:val="clear"/>
        <w:spacing w:after="280" w:before="280" w:lineRule="auto"/>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014">
      <w:pPr>
        <w:pStyle w:val="Heading1"/>
        <w:shd w:fill="ffffff" w:val="clear"/>
        <w:spacing w:after="280" w:before="280" w:lineRule="auto"/>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015">
      <w:pPr>
        <w:pStyle w:val="Heading1"/>
        <w:shd w:fill="ffffff" w:val="clear"/>
        <w:spacing w:after="280" w:before="280" w:lineRule="auto"/>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016">
      <w:pPr>
        <w:pStyle w:val="Heading1"/>
        <w:shd w:fill="ffffff" w:val="clear"/>
        <w:spacing w:after="280" w:before="280" w:lineRule="auto"/>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017">
      <w:pPr>
        <w:pStyle w:val="Heading1"/>
        <w:shd w:fill="ffffff" w:val="clear"/>
        <w:spacing w:after="280" w:before="280" w:lineRule="auto"/>
        <w:rPr>
          <w:rFonts w:ascii="Century Schoolbook" w:cs="Century Schoolbook" w:eastAsia="Century Schoolbook" w:hAnsi="Century Schoolbook"/>
          <w:b w:val="0"/>
          <w:sz w:val="28"/>
          <w:szCs w:val="28"/>
        </w:rPr>
      </w:pPr>
      <w:r w:rsidDel="00000000" w:rsidR="00000000" w:rsidRPr="00000000">
        <w:rPr>
          <w:rFonts w:ascii="Century Schoolbook" w:cs="Century Schoolbook" w:eastAsia="Century Schoolbook" w:hAnsi="Century Schoolbook"/>
          <w:sz w:val="28"/>
          <w:szCs w:val="28"/>
          <w:rtl w:val="0"/>
        </w:rPr>
        <w:t xml:space="preserve">        </w:t>
      </w:r>
      <w:r w:rsidDel="00000000" w:rsidR="00000000" w:rsidRPr="00000000">
        <w:rPr>
          <w:rtl w:val="0"/>
        </w:rPr>
      </w:r>
    </w:p>
    <w:p w:rsidR="00000000" w:rsidDel="00000000" w:rsidP="00000000" w:rsidRDefault="00000000" w:rsidRPr="00000000" w14:paraId="00000018">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                                         </w:t>
      </w:r>
    </w:p>
    <w:p w:rsidR="00000000" w:rsidDel="00000000" w:rsidP="00000000" w:rsidRDefault="00000000" w:rsidRPr="00000000" w14:paraId="00000019">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A">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B">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C">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D">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E">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F">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0">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1">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2">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3">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4">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5">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6">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7">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8">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9">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A">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B">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2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2E">
      <w:pPr>
        <w:jc w:val="center"/>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INDEX</w:t>
      </w:r>
    </w:p>
    <w:p w:rsidR="00000000" w:rsidDel="00000000" w:rsidP="00000000" w:rsidRDefault="00000000" w:rsidRPr="00000000" w14:paraId="0000002F">
      <w:pPr>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Reg, no, : 231501047       Name : Giridhar U</w:t>
      </w:r>
    </w:p>
    <w:p w:rsidR="00000000" w:rsidDel="00000000" w:rsidP="00000000" w:rsidRDefault="00000000" w:rsidRPr="00000000" w14:paraId="00000030">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sz w:val="40"/>
          <w:szCs w:val="40"/>
          <w:rtl w:val="0"/>
        </w:rPr>
        <w:t xml:space="preserve">Year: 2023-2024  </w:t>
        <w:tab/>
        <w:t xml:space="preserve">Branch : AIML  </w:t>
        <w:tab/>
        <w:t xml:space="preserve">Sec : A</w:t>
      </w:r>
      <w:r w:rsidDel="00000000" w:rsidR="00000000" w:rsidRPr="00000000">
        <w:rPr>
          <w:rtl w:val="0"/>
        </w:rPr>
      </w:r>
    </w:p>
    <w:p w:rsidR="00000000" w:rsidDel="00000000" w:rsidP="00000000" w:rsidRDefault="00000000" w:rsidRPr="00000000" w14:paraId="00000031">
      <w:pPr>
        <w:rPr>
          <w:rFonts w:ascii="Century Schoolbook" w:cs="Century Schoolbook" w:eastAsia="Century Schoolbook" w:hAnsi="Century Schoolbook"/>
          <w:b w:val="1"/>
        </w:rPr>
      </w:pPr>
      <w:r w:rsidDel="00000000" w:rsidR="00000000" w:rsidRPr="00000000">
        <w:rPr>
          <w:rtl w:val="0"/>
        </w:rPr>
      </w:r>
    </w:p>
    <w:tbl>
      <w:tblPr>
        <w:tblStyle w:val="Table2"/>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8"/>
        <w:gridCol w:w="1080"/>
        <w:gridCol w:w="4860"/>
        <w:gridCol w:w="802"/>
        <w:gridCol w:w="1916"/>
        <w:tblGridChange w:id="0">
          <w:tblGrid>
            <w:gridCol w:w="918"/>
            <w:gridCol w:w="1080"/>
            <w:gridCol w:w="4860"/>
            <w:gridCol w:w="802"/>
            <w:gridCol w:w="1916"/>
          </w:tblGrid>
        </w:tblGridChange>
      </w:tblGrid>
      <w:tr>
        <w:trPr>
          <w:cantSplit w:val="0"/>
          <w:trHeight w:val="845" w:hRule="atLeast"/>
          <w:tblHeader w:val="0"/>
        </w:trPr>
        <w:tc>
          <w:tcPr/>
          <w:p w:rsidR="00000000" w:rsidDel="00000000" w:rsidP="00000000" w:rsidRDefault="00000000" w:rsidRPr="00000000" w14:paraId="00000032">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33">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w:t>
            </w:r>
          </w:p>
          <w:p w:rsidR="00000000" w:rsidDel="00000000" w:rsidP="00000000" w:rsidRDefault="00000000" w:rsidRPr="00000000" w14:paraId="00000034">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No.</w:t>
            </w:r>
          </w:p>
          <w:p w:rsidR="00000000" w:rsidDel="00000000" w:rsidP="00000000" w:rsidRDefault="00000000" w:rsidRPr="00000000" w14:paraId="00000035">
            <w:pPr>
              <w:jc w:val="center"/>
              <w:rPr>
                <w:rFonts w:ascii="Century Schoolbook" w:cs="Century Schoolbook" w:eastAsia="Century Schoolbook" w:hAnsi="Century Schoolbook"/>
                <w:b w:val="1"/>
                <w:sz w:val="8"/>
                <w:szCs w:val="8"/>
              </w:rPr>
            </w:pPr>
            <w:r w:rsidDel="00000000" w:rsidR="00000000" w:rsidRPr="00000000">
              <w:rPr>
                <w:rtl w:val="0"/>
              </w:rPr>
            </w:r>
          </w:p>
        </w:tc>
        <w:tc>
          <w:tcPr/>
          <w:p w:rsidR="00000000" w:rsidDel="00000000" w:rsidP="00000000" w:rsidRDefault="00000000" w:rsidRPr="00000000" w14:paraId="00000036">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37">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Date</w:t>
            </w:r>
          </w:p>
        </w:tc>
        <w:tc>
          <w:tcPr/>
          <w:p w:rsidR="00000000" w:rsidDel="00000000" w:rsidP="00000000" w:rsidRDefault="00000000" w:rsidRPr="00000000" w14:paraId="00000038">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39">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Title</w:t>
            </w:r>
          </w:p>
        </w:tc>
        <w:tc>
          <w:tcPr/>
          <w:p w:rsidR="00000000" w:rsidDel="00000000" w:rsidP="00000000" w:rsidRDefault="00000000" w:rsidRPr="00000000" w14:paraId="0000003A">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3B">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Page</w:t>
            </w:r>
          </w:p>
          <w:p w:rsidR="00000000" w:rsidDel="00000000" w:rsidP="00000000" w:rsidRDefault="00000000" w:rsidRPr="00000000" w14:paraId="0000003C">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No.</w:t>
            </w:r>
          </w:p>
        </w:tc>
        <w:tc>
          <w:tcPr/>
          <w:p w:rsidR="00000000" w:rsidDel="00000000" w:rsidP="00000000" w:rsidRDefault="00000000" w:rsidRPr="00000000" w14:paraId="0000003D">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Teacher’s Signature / </w:t>
            </w:r>
          </w:p>
          <w:p w:rsidR="00000000" w:rsidDel="00000000" w:rsidP="00000000" w:rsidRDefault="00000000" w:rsidRPr="00000000" w14:paraId="0000003E">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Remarks</w:t>
            </w:r>
          </w:p>
        </w:tc>
      </w:tr>
      <w:tr>
        <w:trPr>
          <w:cantSplit w:val="0"/>
          <w:trHeight w:val="360" w:hRule="atLeast"/>
          <w:tblHeader w:val="0"/>
        </w:trPr>
        <w:tc>
          <w:tcPr>
            <w:gridSpan w:val="5"/>
          </w:tcPr>
          <w:p w:rsidR="00000000" w:rsidDel="00000000" w:rsidP="00000000" w:rsidRDefault="00000000" w:rsidRPr="00000000" w14:paraId="0000003F">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Introduction to python-Variables-Datatypes-Input/Output-Formatting</w:t>
            </w:r>
          </w:p>
        </w:tc>
      </w:tr>
      <w:tr>
        <w:trPr>
          <w:cantSplit w:val="0"/>
          <w:trHeight w:val="360" w:hRule="atLeast"/>
          <w:tblHeader w:val="0"/>
        </w:trPr>
        <w:tc>
          <w:tcPr/>
          <w:p w:rsidR="00000000" w:rsidDel="00000000" w:rsidP="00000000" w:rsidRDefault="00000000" w:rsidRPr="00000000" w14:paraId="0000004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1.1</w:t>
            </w:r>
          </w:p>
        </w:tc>
        <w:tc>
          <w:tcPr/>
          <w:p w:rsidR="00000000" w:rsidDel="00000000" w:rsidP="00000000" w:rsidRDefault="00000000" w:rsidRPr="00000000" w14:paraId="00000045">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Converting Input Strings</w:t>
            </w:r>
          </w:p>
        </w:tc>
        <w:tc>
          <w:tcPr/>
          <w:p w:rsidR="00000000" w:rsidDel="00000000" w:rsidP="00000000" w:rsidRDefault="00000000" w:rsidRPr="00000000" w14:paraId="0000004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4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 </w:t>
            </w:r>
          </w:p>
        </w:tc>
        <w:tc>
          <w:tcPr/>
          <w:p w:rsidR="00000000" w:rsidDel="00000000" w:rsidP="00000000" w:rsidRDefault="00000000" w:rsidRPr="00000000" w14:paraId="0000004A">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Gross salary</w:t>
            </w:r>
          </w:p>
        </w:tc>
        <w:tc>
          <w:tcPr/>
          <w:p w:rsidR="00000000" w:rsidDel="00000000" w:rsidP="00000000" w:rsidRDefault="00000000" w:rsidRPr="00000000" w14:paraId="0000004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4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1.3</w:t>
            </w:r>
          </w:p>
        </w:tc>
        <w:tc>
          <w:tcPr/>
          <w:p w:rsidR="00000000" w:rsidDel="00000000" w:rsidP="00000000" w:rsidRDefault="00000000" w:rsidRPr="00000000" w14:paraId="0000004F">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Square Root</w:t>
            </w:r>
          </w:p>
        </w:tc>
        <w:tc>
          <w:tcPr/>
          <w:p w:rsidR="00000000" w:rsidDel="00000000" w:rsidP="00000000" w:rsidRDefault="00000000" w:rsidRPr="00000000" w14:paraId="0000005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2">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1.4</w:t>
            </w:r>
          </w:p>
        </w:tc>
        <w:tc>
          <w:tcPr/>
          <w:p w:rsidR="00000000" w:rsidDel="00000000" w:rsidP="00000000" w:rsidRDefault="00000000" w:rsidRPr="00000000" w14:paraId="00000054">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Gain percent</w:t>
            </w:r>
          </w:p>
        </w:tc>
        <w:tc>
          <w:tcPr/>
          <w:p w:rsidR="00000000" w:rsidDel="00000000" w:rsidP="00000000" w:rsidRDefault="00000000" w:rsidRPr="00000000" w14:paraId="0000005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7">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1.5</w:t>
            </w:r>
          </w:p>
        </w:tc>
        <w:tc>
          <w:tcPr/>
          <w:p w:rsidR="00000000" w:rsidDel="00000000" w:rsidP="00000000" w:rsidRDefault="00000000" w:rsidRPr="00000000" w14:paraId="00000059">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Deposits</w:t>
            </w:r>
          </w:p>
        </w:tc>
        <w:tc>
          <w:tcPr/>
          <w:p w:rsidR="00000000" w:rsidDel="00000000" w:rsidP="00000000" w:rsidRDefault="00000000" w:rsidRPr="00000000" w14:paraId="0000005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D">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1.6</w:t>
            </w:r>
          </w:p>
        </w:tc>
        <w:tc>
          <w:tcPr/>
          <w:p w:rsidR="00000000" w:rsidDel="00000000" w:rsidP="00000000" w:rsidRDefault="00000000" w:rsidRPr="00000000" w14:paraId="0000005E">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F">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Carpenter</w:t>
            </w:r>
          </w:p>
        </w:tc>
        <w:tc>
          <w:tcPr/>
          <w:p w:rsidR="00000000" w:rsidDel="00000000" w:rsidP="00000000" w:rsidRDefault="00000000" w:rsidRPr="00000000" w14:paraId="00000060">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1">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62">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Operators in Python</w:t>
            </w:r>
          </w:p>
        </w:tc>
      </w:tr>
      <w:tr>
        <w:trPr>
          <w:cantSplit w:val="0"/>
          <w:trHeight w:val="360" w:hRule="atLeast"/>
          <w:tblHeader w:val="0"/>
        </w:trPr>
        <w:tc>
          <w:tcPr/>
          <w:p w:rsidR="00000000" w:rsidDel="00000000" w:rsidP="00000000" w:rsidRDefault="00000000" w:rsidRPr="00000000" w14:paraId="0000006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2.1</w:t>
            </w:r>
          </w:p>
        </w:tc>
        <w:tc>
          <w:tcPr/>
          <w:p w:rsidR="00000000" w:rsidDel="00000000" w:rsidP="00000000" w:rsidRDefault="00000000" w:rsidRPr="00000000" w14:paraId="00000068">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Widgets and Gizmos</w:t>
            </w:r>
          </w:p>
        </w:tc>
        <w:tc>
          <w:tcPr/>
          <w:p w:rsidR="00000000" w:rsidDel="00000000" w:rsidP="00000000" w:rsidRDefault="00000000" w:rsidRPr="00000000" w14:paraId="0000006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6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2.2</w:t>
            </w:r>
          </w:p>
        </w:tc>
        <w:tc>
          <w:tcPr/>
          <w:p w:rsidR="00000000" w:rsidDel="00000000" w:rsidP="00000000" w:rsidRDefault="00000000" w:rsidRPr="00000000" w14:paraId="0000006D">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Doll Sings</w:t>
            </w:r>
          </w:p>
        </w:tc>
        <w:tc>
          <w:tcPr/>
          <w:p w:rsidR="00000000" w:rsidDel="00000000" w:rsidP="00000000" w:rsidRDefault="00000000" w:rsidRPr="00000000" w14:paraId="0000006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0">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7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2.3</w:t>
            </w:r>
          </w:p>
        </w:tc>
        <w:tc>
          <w:tcPr/>
          <w:p w:rsidR="00000000" w:rsidDel="00000000" w:rsidP="00000000" w:rsidRDefault="00000000" w:rsidRPr="00000000" w14:paraId="00000072">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Birthday party</w:t>
            </w:r>
          </w:p>
        </w:tc>
        <w:tc>
          <w:tcPr/>
          <w:p w:rsidR="00000000" w:rsidDel="00000000" w:rsidP="00000000" w:rsidRDefault="00000000" w:rsidRPr="00000000" w14:paraId="0000007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7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2.4</w:t>
            </w:r>
          </w:p>
        </w:tc>
        <w:tc>
          <w:tcPr/>
          <w:p w:rsidR="00000000" w:rsidDel="00000000" w:rsidP="00000000" w:rsidRDefault="00000000" w:rsidRPr="00000000" w14:paraId="00000077">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Hamming Weight</w:t>
            </w:r>
          </w:p>
        </w:tc>
        <w:tc>
          <w:tcPr/>
          <w:p w:rsidR="00000000" w:rsidDel="00000000" w:rsidP="00000000" w:rsidRDefault="00000000" w:rsidRPr="00000000" w14:paraId="0000007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A">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7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2.5</w:t>
            </w:r>
          </w:p>
        </w:tc>
        <w:tc>
          <w:tcPr/>
          <w:p w:rsidR="00000000" w:rsidDel="00000000" w:rsidP="00000000" w:rsidRDefault="00000000" w:rsidRPr="00000000" w14:paraId="0000007C">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Compound Interest</w:t>
            </w:r>
          </w:p>
        </w:tc>
        <w:tc>
          <w:tcPr/>
          <w:p w:rsidR="00000000" w:rsidDel="00000000" w:rsidP="00000000" w:rsidRDefault="00000000" w:rsidRPr="00000000" w14:paraId="0000007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2.6</w:t>
            </w:r>
          </w:p>
        </w:tc>
        <w:tc>
          <w:tcPr/>
          <w:p w:rsidR="00000000" w:rsidDel="00000000" w:rsidP="00000000" w:rsidRDefault="00000000" w:rsidRPr="00000000" w14:paraId="00000081">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Eligible to donate blood</w:t>
            </w:r>
          </w:p>
        </w:tc>
        <w:tc>
          <w:tcPr/>
          <w:p w:rsidR="00000000" w:rsidDel="00000000" w:rsidP="00000000" w:rsidRDefault="00000000" w:rsidRPr="00000000" w14:paraId="0000008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2.7</w:t>
            </w:r>
          </w:p>
        </w:tc>
        <w:tc>
          <w:tcPr/>
          <w:p w:rsidR="00000000" w:rsidDel="00000000" w:rsidP="00000000" w:rsidRDefault="00000000" w:rsidRPr="00000000" w14:paraId="00000086">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 or D</w:t>
            </w:r>
          </w:p>
        </w:tc>
        <w:tc>
          <w:tcPr/>
          <w:p w:rsidR="00000000" w:rsidDel="00000000" w:rsidP="00000000" w:rsidRDefault="00000000" w:rsidRPr="00000000" w14:paraId="0000008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2.8</w:t>
            </w:r>
          </w:p>
        </w:tc>
        <w:tc>
          <w:tcPr/>
          <w:p w:rsidR="00000000" w:rsidDel="00000000" w:rsidP="00000000" w:rsidRDefault="00000000" w:rsidRPr="00000000" w14:paraId="0000008B">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Troy Battle</w:t>
            </w:r>
          </w:p>
        </w:tc>
        <w:tc>
          <w:tcPr/>
          <w:p w:rsidR="00000000" w:rsidDel="00000000" w:rsidP="00000000" w:rsidRDefault="00000000" w:rsidRPr="00000000" w14:paraId="0000008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2.9</w:t>
            </w:r>
          </w:p>
        </w:tc>
        <w:tc>
          <w:tcPr/>
          <w:p w:rsidR="00000000" w:rsidDel="00000000" w:rsidP="00000000" w:rsidRDefault="00000000" w:rsidRPr="00000000" w14:paraId="00000090">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Tax and Tip</w:t>
            </w:r>
          </w:p>
        </w:tc>
        <w:tc>
          <w:tcPr/>
          <w:p w:rsidR="00000000" w:rsidDel="00000000" w:rsidP="00000000" w:rsidRDefault="00000000" w:rsidRPr="00000000" w14:paraId="0000009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9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2.10</w:t>
            </w:r>
          </w:p>
        </w:tc>
        <w:tc>
          <w:tcPr/>
          <w:p w:rsidR="00000000" w:rsidDel="00000000" w:rsidP="00000000" w:rsidRDefault="00000000" w:rsidRPr="00000000" w14:paraId="00000095">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Return last digit of the given number</w:t>
            </w:r>
          </w:p>
        </w:tc>
        <w:tc>
          <w:tcPr/>
          <w:p w:rsidR="00000000" w:rsidDel="00000000" w:rsidP="00000000" w:rsidRDefault="00000000" w:rsidRPr="00000000" w14:paraId="0000009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99">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Selection Structures in Python</w:t>
            </w:r>
          </w:p>
        </w:tc>
      </w:tr>
      <w:tr>
        <w:trPr>
          <w:cantSplit w:val="0"/>
          <w:trHeight w:val="360" w:hRule="atLeast"/>
          <w:tblHeader w:val="0"/>
        </w:trPr>
        <w:tc>
          <w:tcPr/>
          <w:p w:rsidR="00000000" w:rsidDel="00000000" w:rsidP="00000000" w:rsidRDefault="00000000" w:rsidRPr="00000000" w14:paraId="0000009E">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3.1</w:t>
            </w:r>
          </w:p>
        </w:tc>
        <w:tc>
          <w:tcPr/>
          <w:p w:rsidR="00000000" w:rsidDel="00000000" w:rsidP="00000000" w:rsidRDefault="00000000" w:rsidRPr="00000000" w14:paraId="0000009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0">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Admission eligibility</w:t>
            </w:r>
          </w:p>
        </w:tc>
        <w:tc>
          <w:tcPr/>
          <w:p w:rsidR="00000000" w:rsidDel="00000000" w:rsidP="00000000" w:rsidRDefault="00000000" w:rsidRPr="00000000" w14:paraId="000000A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2">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3">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3.2</w:t>
            </w:r>
          </w:p>
        </w:tc>
        <w:tc>
          <w:tcPr/>
          <w:p w:rsidR="00000000" w:rsidDel="00000000" w:rsidP="00000000" w:rsidRDefault="00000000" w:rsidRPr="00000000" w14:paraId="000000A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5">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Classifying triangles</w:t>
            </w:r>
          </w:p>
        </w:tc>
        <w:tc>
          <w:tcPr/>
          <w:p w:rsidR="00000000" w:rsidDel="00000000" w:rsidP="00000000" w:rsidRDefault="00000000" w:rsidRPr="00000000" w14:paraId="000000A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7">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8">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3.3</w:t>
            </w:r>
          </w:p>
        </w:tc>
        <w:tc>
          <w:tcPr/>
          <w:p w:rsidR="00000000" w:rsidDel="00000000" w:rsidP="00000000" w:rsidRDefault="00000000" w:rsidRPr="00000000" w14:paraId="000000A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A">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Electricity Bill</w:t>
            </w:r>
          </w:p>
        </w:tc>
        <w:tc>
          <w:tcPr/>
          <w:p w:rsidR="00000000" w:rsidDel="00000000" w:rsidP="00000000" w:rsidRDefault="00000000" w:rsidRPr="00000000" w14:paraId="000000A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C">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D">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3.4</w:t>
            </w:r>
          </w:p>
        </w:tc>
        <w:tc>
          <w:tcPr/>
          <w:p w:rsidR="00000000" w:rsidDel="00000000" w:rsidP="00000000" w:rsidRDefault="00000000" w:rsidRPr="00000000" w14:paraId="000000A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F">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IN/OUT</w:t>
            </w:r>
          </w:p>
        </w:tc>
        <w:tc>
          <w:tcPr/>
          <w:p w:rsidR="00000000" w:rsidDel="00000000" w:rsidP="00000000" w:rsidRDefault="00000000" w:rsidRPr="00000000" w14:paraId="000000B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1">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B2">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3.5</w:t>
            </w:r>
          </w:p>
        </w:tc>
        <w:tc>
          <w:tcPr/>
          <w:p w:rsidR="00000000" w:rsidDel="00000000" w:rsidP="00000000" w:rsidRDefault="00000000" w:rsidRPr="00000000" w14:paraId="000000B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4">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Vowel or Constant</w:t>
            </w:r>
          </w:p>
        </w:tc>
        <w:tc>
          <w:tcPr/>
          <w:p w:rsidR="00000000" w:rsidDel="00000000" w:rsidP="00000000" w:rsidRDefault="00000000" w:rsidRPr="00000000" w14:paraId="000000B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6">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B7">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3.6</w:t>
            </w:r>
          </w:p>
        </w:tc>
        <w:tc>
          <w:tcPr/>
          <w:p w:rsidR="00000000" w:rsidDel="00000000" w:rsidP="00000000" w:rsidRDefault="00000000" w:rsidRPr="00000000" w14:paraId="000000B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9">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Leap Year</w:t>
            </w:r>
          </w:p>
        </w:tc>
        <w:tc>
          <w:tcPr/>
          <w:p w:rsidR="00000000" w:rsidDel="00000000" w:rsidP="00000000" w:rsidRDefault="00000000" w:rsidRPr="00000000" w14:paraId="000000B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B">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BC">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3.7</w:t>
            </w:r>
          </w:p>
        </w:tc>
        <w:tc>
          <w:tcPr/>
          <w:p w:rsidR="00000000" w:rsidDel="00000000" w:rsidP="00000000" w:rsidRDefault="00000000" w:rsidRPr="00000000" w14:paraId="000000B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E">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Month name to Days</w:t>
            </w:r>
          </w:p>
        </w:tc>
        <w:tc>
          <w:tcPr/>
          <w:p w:rsidR="00000000" w:rsidDel="00000000" w:rsidP="00000000" w:rsidRDefault="00000000" w:rsidRPr="00000000" w14:paraId="000000B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0">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1">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3.8</w:t>
            </w:r>
          </w:p>
        </w:tc>
        <w:tc>
          <w:tcPr/>
          <w:p w:rsidR="00000000" w:rsidDel="00000000" w:rsidP="00000000" w:rsidRDefault="00000000" w:rsidRPr="00000000" w14:paraId="000000C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3">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Pythagorean triple</w:t>
            </w:r>
          </w:p>
        </w:tc>
        <w:tc>
          <w:tcPr/>
          <w:p w:rsidR="00000000" w:rsidDel="00000000" w:rsidP="00000000" w:rsidRDefault="00000000" w:rsidRPr="00000000" w14:paraId="000000C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5">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6">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3.9</w:t>
            </w:r>
          </w:p>
        </w:tc>
        <w:tc>
          <w:tcPr/>
          <w:p w:rsidR="00000000" w:rsidDel="00000000" w:rsidP="00000000" w:rsidRDefault="00000000" w:rsidRPr="00000000" w14:paraId="000000C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8">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Second Last Digit</w:t>
            </w:r>
          </w:p>
        </w:tc>
        <w:tc>
          <w:tcPr/>
          <w:p w:rsidR="00000000" w:rsidDel="00000000" w:rsidP="00000000" w:rsidRDefault="00000000" w:rsidRPr="00000000" w14:paraId="000000C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A">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B">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3.10</w:t>
            </w:r>
          </w:p>
        </w:tc>
        <w:tc>
          <w:tcPr/>
          <w:p w:rsidR="00000000" w:rsidDel="00000000" w:rsidP="00000000" w:rsidRDefault="00000000" w:rsidRPr="00000000" w14:paraId="000000C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D">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Chinese Zodiac</w:t>
            </w:r>
          </w:p>
        </w:tc>
        <w:tc>
          <w:tcPr/>
          <w:p w:rsidR="00000000" w:rsidDel="00000000" w:rsidP="00000000" w:rsidRDefault="00000000" w:rsidRPr="00000000" w14:paraId="000000C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F">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D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Algorithmic Approach: Iteration Control Structures</w:t>
            </w:r>
          </w:p>
        </w:tc>
      </w:tr>
      <w:tr>
        <w:trPr>
          <w:cantSplit w:val="0"/>
          <w:trHeight w:val="360" w:hRule="atLeast"/>
          <w:tblHeader w:val="0"/>
        </w:trPr>
        <w:tc>
          <w:tcPr/>
          <w:p w:rsidR="00000000" w:rsidDel="00000000" w:rsidP="00000000" w:rsidRDefault="00000000" w:rsidRPr="00000000" w14:paraId="000000D5">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4.1</w:t>
            </w:r>
          </w:p>
        </w:tc>
        <w:tc>
          <w:tcPr/>
          <w:p w:rsidR="00000000" w:rsidDel="00000000" w:rsidP="00000000" w:rsidRDefault="00000000" w:rsidRPr="00000000" w14:paraId="000000D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7">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Factors of a Number </w:t>
            </w:r>
          </w:p>
        </w:tc>
        <w:tc>
          <w:tcPr/>
          <w:p w:rsidR="00000000" w:rsidDel="00000000" w:rsidP="00000000" w:rsidRDefault="00000000" w:rsidRPr="00000000" w14:paraId="000000D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9">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DA">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4.2</w:t>
            </w:r>
          </w:p>
        </w:tc>
        <w:tc>
          <w:tcPr/>
          <w:p w:rsidR="00000000" w:rsidDel="00000000" w:rsidP="00000000" w:rsidRDefault="00000000" w:rsidRPr="00000000" w14:paraId="000000D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C">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Non-Repeated Digits Count</w:t>
            </w:r>
          </w:p>
        </w:tc>
        <w:tc>
          <w:tcPr/>
          <w:p w:rsidR="00000000" w:rsidDel="00000000" w:rsidP="00000000" w:rsidRDefault="00000000" w:rsidRPr="00000000" w14:paraId="000000D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E">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DF">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4.3</w:t>
            </w:r>
          </w:p>
        </w:tc>
        <w:tc>
          <w:tcPr/>
          <w:p w:rsidR="00000000" w:rsidDel="00000000" w:rsidP="00000000" w:rsidRDefault="00000000" w:rsidRPr="00000000" w14:paraId="000000E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1">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Prime Checking</w:t>
            </w:r>
          </w:p>
        </w:tc>
        <w:tc>
          <w:tcPr/>
          <w:p w:rsidR="00000000" w:rsidDel="00000000" w:rsidP="00000000" w:rsidRDefault="00000000" w:rsidRPr="00000000" w14:paraId="000000E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3">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E4">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4.4</w:t>
            </w:r>
          </w:p>
        </w:tc>
        <w:tc>
          <w:tcPr/>
          <w:p w:rsidR="00000000" w:rsidDel="00000000" w:rsidP="00000000" w:rsidRDefault="00000000" w:rsidRPr="00000000" w14:paraId="000000E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6">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Next Perfect Square </w:t>
            </w:r>
          </w:p>
        </w:tc>
        <w:tc>
          <w:tcPr/>
          <w:p w:rsidR="00000000" w:rsidDel="00000000" w:rsidP="00000000" w:rsidRDefault="00000000" w:rsidRPr="00000000" w14:paraId="000000E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8">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E9">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4.5</w:t>
            </w:r>
          </w:p>
        </w:tc>
        <w:tc>
          <w:tcPr/>
          <w:p w:rsidR="00000000" w:rsidDel="00000000" w:rsidP="00000000" w:rsidRDefault="00000000" w:rsidRPr="00000000" w14:paraId="000000E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B">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Nth Fibonacci</w:t>
            </w:r>
          </w:p>
        </w:tc>
        <w:tc>
          <w:tcPr/>
          <w:p w:rsidR="00000000" w:rsidDel="00000000" w:rsidP="00000000" w:rsidRDefault="00000000" w:rsidRPr="00000000" w14:paraId="000000E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D">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EE">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4.6</w:t>
            </w:r>
          </w:p>
        </w:tc>
        <w:tc>
          <w:tcPr/>
          <w:p w:rsidR="00000000" w:rsidDel="00000000" w:rsidP="00000000" w:rsidRDefault="00000000" w:rsidRPr="00000000" w14:paraId="000000E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0">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Disarium Number</w:t>
            </w:r>
          </w:p>
        </w:tc>
        <w:tc>
          <w:tcPr/>
          <w:p w:rsidR="00000000" w:rsidDel="00000000" w:rsidP="00000000" w:rsidRDefault="00000000" w:rsidRPr="00000000" w14:paraId="000000F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2">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3">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4.7</w:t>
            </w:r>
          </w:p>
        </w:tc>
        <w:tc>
          <w:tcPr/>
          <w:p w:rsidR="00000000" w:rsidDel="00000000" w:rsidP="00000000" w:rsidRDefault="00000000" w:rsidRPr="00000000" w14:paraId="000000F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5">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Sum of Series</w:t>
            </w:r>
          </w:p>
        </w:tc>
        <w:tc>
          <w:tcPr/>
          <w:p w:rsidR="00000000" w:rsidDel="00000000" w:rsidP="00000000" w:rsidRDefault="00000000" w:rsidRPr="00000000" w14:paraId="000000F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7">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8">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4.8</w:t>
            </w:r>
          </w:p>
        </w:tc>
        <w:tc>
          <w:tcPr/>
          <w:p w:rsidR="00000000" w:rsidDel="00000000" w:rsidP="00000000" w:rsidRDefault="00000000" w:rsidRPr="00000000" w14:paraId="000000F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A">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Unique Digits Count</w:t>
            </w:r>
          </w:p>
        </w:tc>
        <w:tc>
          <w:tcPr/>
          <w:p w:rsidR="00000000" w:rsidDel="00000000" w:rsidP="00000000" w:rsidRDefault="00000000" w:rsidRPr="00000000" w14:paraId="000000F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C">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D">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4.9</w:t>
            </w:r>
          </w:p>
        </w:tc>
        <w:tc>
          <w:tcPr/>
          <w:p w:rsidR="00000000" w:rsidDel="00000000" w:rsidP="00000000" w:rsidRDefault="00000000" w:rsidRPr="00000000" w14:paraId="000000F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F">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Product of single digits</w:t>
            </w:r>
          </w:p>
        </w:tc>
        <w:tc>
          <w:tcPr/>
          <w:p w:rsidR="00000000" w:rsidDel="00000000" w:rsidP="00000000" w:rsidRDefault="00000000" w:rsidRPr="00000000" w14:paraId="0000010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1">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02">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4.10</w:t>
            </w:r>
          </w:p>
        </w:tc>
        <w:tc>
          <w:tcPr/>
          <w:p w:rsidR="00000000" w:rsidDel="00000000" w:rsidP="00000000" w:rsidRDefault="00000000" w:rsidRPr="00000000" w14:paraId="0000010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4">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Perfect Square After adding One</w:t>
            </w:r>
          </w:p>
        </w:tc>
        <w:tc>
          <w:tcPr/>
          <w:p w:rsidR="00000000" w:rsidDel="00000000" w:rsidP="00000000" w:rsidRDefault="00000000" w:rsidRPr="00000000" w14:paraId="0000010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6">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07">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Strings in Python </w:t>
            </w:r>
          </w:p>
        </w:tc>
      </w:tr>
      <w:tr>
        <w:trPr>
          <w:cantSplit w:val="0"/>
          <w:trHeight w:val="360" w:hRule="atLeast"/>
          <w:tblHeader w:val="0"/>
        </w:trPr>
        <w:tc>
          <w:tcPr/>
          <w:p w:rsidR="00000000" w:rsidDel="00000000" w:rsidP="00000000" w:rsidRDefault="00000000" w:rsidRPr="00000000" w14:paraId="0000010C">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5.1</w:t>
            </w:r>
          </w:p>
        </w:tc>
        <w:tc>
          <w:tcPr/>
          <w:p w:rsidR="00000000" w:rsidDel="00000000" w:rsidP="00000000" w:rsidRDefault="00000000" w:rsidRPr="00000000" w14:paraId="0000010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E">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chars</w:t>
            </w:r>
          </w:p>
        </w:tc>
        <w:tc>
          <w:tcPr/>
          <w:p w:rsidR="00000000" w:rsidDel="00000000" w:rsidP="00000000" w:rsidRDefault="00000000" w:rsidRPr="00000000" w14:paraId="0000010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0">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1">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5.2</w:t>
            </w:r>
          </w:p>
        </w:tc>
        <w:tc>
          <w:tcPr/>
          <w:p w:rsidR="00000000" w:rsidDel="00000000" w:rsidP="00000000" w:rsidRDefault="00000000" w:rsidRPr="00000000" w14:paraId="0000011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3">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Decompress the String</w:t>
            </w:r>
          </w:p>
        </w:tc>
        <w:tc>
          <w:tcPr/>
          <w:p w:rsidR="00000000" w:rsidDel="00000000" w:rsidP="00000000" w:rsidRDefault="00000000" w:rsidRPr="00000000" w14:paraId="0000011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5">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6">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5.3</w:t>
            </w:r>
          </w:p>
        </w:tc>
        <w:tc>
          <w:tcPr/>
          <w:p w:rsidR="00000000" w:rsidDel="00000000" w:rsidP="00000000" w:rsidRDefault="00000000" w:rsidRPr="00000000" w14:paraId="0000011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8">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First N Common Characters</w:t>
            </w:r>
          </w:p>
        </w:tc>
        <w:tc>
          <w:tcPr/>
          <w:p w:rsidR="00000000" w:rsidDel="00000000" w:rsidP="00000000" w:rsidRDefault="00000000" w:rsidRPr="00000000" w14:paraId="0000011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A">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B">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5.4</w:t>
            </w:r>
          </w:p>
        </w:tc>
        <w:tc>
          <w:tcPr/>
          <w:p w:rsidR="00000000" w:rsidDel="00000000" w:rsidP="00000000" w:rsidRDefault="00000000" w:rsidRPr="00000000" w14:paraId="0000011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D">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Characters</w:t>
            </w:r>
          </w:p>
        </w:tc>
        <w:tc>
          <w:tcPr/>
          <w:p w:rsidR="00000000" w:rsidDel="00000000" w:rsidP="00000000" w:rsidRDefault="00000000" w:rsidRPr="00000000" w14:paraId="0000011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F">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20">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5.5</w:t>
            </w:r>
          </w:p>
        </w:tc>
        <w:tc>
          <w:tcPr/>
          <w:p w:rsidR="00000000" w:rsidDel="00000000" w:rsidP="00000000" w:rsidRDefault="00000000" w:rsidRPr="00000000" w14:paraId="0000012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2">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Palindrome Words</w:t>
            </w:r>
          </w:p>
        </w:tc>
        <w:tc>
          <w:tcPr/>
          <w:p w:rsidR="00000000" w:rsidDel="00000000" w:rsidP="00000000" w:rsidRDefault="00000000" w:rsidRPr="00000000" w14:paraId="0000012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4">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25">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5.6</w:t>
            </w:r>
          </w:p>
        </w:tc>
        <w:tc>
          <w:tcPr/>
          <w:p w:rsidR="00000000" w:rsidDel="00000000" w:rsidP="00000000" w:rsidRDefault="00000000" w:rsidRPr="00000000" w14:paraId="0000012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7">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Return Second Word in Uppercase</w:t>
            </w:r>
          </w:p>
        </w:tc>
        <w:tc>
          <w:tcPr/>
          <w:p w:rsidR="00000000" w:rsidDel="00000000" w:rsidP="00000000" w:rsidRDefault="00000000" w:rsidRPr="00000000" w14:paraId="0000012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9">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2A">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5.7</w:t>
            </w:r>
          </w:p>
        </w:tc>
        <w:tc>
          <w:tcPr/>
          <w:p w:rsidR="00000000" w:rsidDel="00000000" w:rsidP="00000000" w:rsidRDefault="00000000" w:rsidRPr="00000000" w14:paraId="0000012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C">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Reverse String</w:t>
            </w:r>
          </w:p>
        </w:tc>
        <w:tc>
          <w:tcPr/>
          <w:p w:rsidR="00000000" w:rsidDel="00000000" w:rsidP="00000000" w:rsidRDefault="00000000" w:rsidRPr="00000000" w14:paraId="0000012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E">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2F">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5.8</w:t>
            </w:r>
          </w:p>
        </w:tc>
        <w:tc>
          <w:tcPr/>
          <w:p w:rsidR="00000000" w:rsidDel="00000000" w:rsidP="00000000" w:rsidRDefault="00000000" w:rsidRPr="00000000" w14:paraId="0000013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1">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String characters balance Test</w:t>
            </w:r>
          </w:p>
        </w:tc>
        <w:tc>
          <w:tcPr/>
          <w:p w:rsidR="00000000" w:rsidDel="00000000" w:rsidP="00000000" w:rsidRDefault="00000000" w:rsidRPr="00000000" w14:paraId="0000013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3">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4">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5.9</w:t>
            </w:r>
          </w:p>
        </w:tc>
        <w:tc>
          <w:tcPr/>
          <w:p w:rsidR="00000000" w:rsidDel="00000000" w:rsidP="00000000" w:rsidRDefault="00000000" w:rsidRPr="00000000" w14:paraId="0000013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6">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Unique Names</w:t>
            </w:r>
          </w:p>
        </w:tc>
        <w:tc>
          <w:tcPr/>
          <w:p w:rsidR="00000000" w:rsidDel="00000000" w:rsidP="00000000" w:rsidRDefault="00000000" w:rsidRPr="00000000" w14:paraId="0000013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8">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9">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5.10</w:t>
            </w:r>
          </w:p>
        </w:tc>
        <w:tc>
          <w:tcPr/>
          <w:p w:rsidR="00000000" w:rsidDel="00000000" w:rsidP="00000000" w:rsidRDefault="00000000" w:rsidRPr="00000000" w14:paraId="0000013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B">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Username Domain Extension</w:t>
            </w:r>
          </w:p>
        </w:tc>
        <w:tc>
          <w:tcPr/>
          <w:p w:rsidR="00000000" w:rsidDel="00000000" w:rsidP="00000000" w:rsidRDefault="00000000" w:rsidRPr="00000000" w14:paraId="0000013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D">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3E">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List in Python</w:t>
            </w:r>
          </w:p>
        </w:tc>
      </w:tr>
      <w:tr>
        <w:trPr>
          <w:cantSplit w:val="0"/>
          <w:trHeight w:val="360" w:hRule="atLeast"/>
          <w:tblHeader w:val="0"/>
        </w:trPr>
        <w:tc>
          <w:tcPr/>
          <w:p w:rsidR="00000000" w:rsidDel="00000000" w:rsidP="00000000" w:rsidRDefault="00000000" w:rsidRPr="00000000" w14:paraId="0000014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6.1</w:t>
            </w:r>
          </w:p>
        </w:tc>
        <w:tc>
          <w:tcPr/>
          <w:p w:rsidR="00000000" w:rsidDel="00000000" w:rsidP="00000000" w:rsidRDefault="00000000" w:rsidRPr="00000000" w14:paraId="00000144">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Monotonic array </w:t>
            </w:r>
          </w:p>
        </w:tc>
        <w:tc>
          <w:tcPr/>
          <w:p w:rsidR="00000000" w:rsidDel="00000000" w:rsidP="00000000" w:rsidRDefault="00000000" w:rsidRPr="00000000" w14:paraId="0000014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7">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4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6.2</w:t>
            </w:r>
          </w:p>
        </w:tc>
        <w:tc>
          <w:tcPr/>
          <w:p w:rsidR="00000000" w:rsidDel="00000000" w:rsidP="00000000" w:rsidRDefault="00000000" w:rsidRPr="00000000" w14:paraId="00000149">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pair with difference k .</w:t>
            </w:r>
          </w:p>
        </w:tc>
        <w:tc>
          <w:tcPr/>
          <w:p w:rsidR="00000000" w:rsidDel="00000000" w:rsidP="00000000" w:rsidRDefault="00000000" w:rsidRPr="00000000" w14:paraId="0000014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4D">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6.3</w:t>
            </w:r>
          </w:p>
        </w:tc>
        <w:tc>
          <w:tcPr/>
          <w:p w:rsidR="00000000" w:rsidDel="00000000" w:rsidP="00000000" w:rsidRDefault="00000000" w:rsidRPr="00000000" w14:paraId="0000014E">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F">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Elements </w:t>
            </w:r>
          </w:p>
        </w:tc>
        <w:tc>
          <w:tcPr/>
          <w:p w:rsidR="00000000" w:rsidDel="00000000" w:rsidP="00000000" w:rsidRDefault="00000000" w:rsidRPr="00000000" w14:paraId="00000150">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1">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5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6.4</w:t>
            </w:r>
          </w:p>
        </w:tc>
        <w:tc>
          <w:tcPr/>
          <w:p w:rsidR="00000000" w:rsidDel="00000000" w:rsidP="00000000" w:rsidRDefault="00000000" w:rsidRPr="00000000" w14:paraId="00000153">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Distinct Elements in an Array</w:t>
            </w:r>
          </w:p>
        </w:tc>
        <w:tc>
          <w:tcPr/>
          <w:p w:rsidR="00000000" w:rsidDel="00000000" w:rsidP="00000000" w:rsidRDefault="00000000" w:rsidRPr="00000000" w14:paraId="0000015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6">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5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6.5</w:t>
            </w:r>
          </w:p>
        </w:tc>
        <w:tc>
          <w:tcPr/>
          <w:p w:rsidR="00000000" w:rsidDel="00000000" w:rsidP="00000000" w:rsidRDefault="00000000" w:rsidRPr="00000000" w14:paraId="00000158">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Element Insertion</w:t>
            </w:r>
          </w:p>
        </w:tc>
        <w:tc>
          <w:tcPr/>
          <w:p w:rsidR="00000000" w:rsidDel="00000000" w:rsidP="00000000" w:rsidRDefault="00000000" w:rsidRPr="00000000" w14:paraId="0000015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5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6.6</w:t>
            </w:r>
          </w:p>
        </w:tc>
        <w:tc>
          <w:tcPr/>
          <w:p w:rsidR="00000000" w:rsidDel="00000000" w:rsidP="00000000" w:rsidRDefault="00000000" w:rsidRPr="00000000" w14:paraId="0000015D">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Find the Factor</w:t>
            </w:r>
          </w:p>
        </w:tc>
        <w:tc>
          <w:tcPr/>
          <w:p w:rsidR="00000000" w:rsidDel="00000000" w:rsidP="00000000" w:rsidRDefault="00000000" w:rsidRPr="00000000" w14:paraId="0000015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0">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6.7</w:t>
            </w:r>
          </w:p>
        </w:tc>
        <w:tc>
          <w:tcPr/>
          <w:p w:rsidR="00000000" w:rsidDel="00000000" w:rsidP="00000000" w:rsidRDefault="00000000" w:rsidRPr="00000000" w14:paraId="00000162">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list</w:t>
            </w:r>
          </w:p>
        </w:tc>
        <w:tc>
          <w:tcPr/>
          <w:p w:rsidR="00000000" w:rsidDel="00000000" w:rsidP="00000000" w:rsidRDefault="00000000" w:rsidRPr="00000000" w14:paraId="0000016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6.8</w:t>
            </w:r>
          </w:p>
        </w:tc>
        <w:tc>
          <w:tcPr/>
          <w:p w:rsidR="00000000" w:rsidDel="00000000" w:rsidP="00000000" w:rsidRDefault="00000000" w:rsidRPr="00000000" w14:paraId="00000167">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Two Sorted Arrays Without Duplication</w:t>
            </w:r>
          </w:p>
        </w:tc>
        <w:tc>
          <w:tcPr/>
          <w:p w:rsidR="00000000" w:rsidDel="00000000" w:rsidP="00000000" w:rsidRDefault="00000000" w:rsidRPr="00000000" w14:paraId="0000016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A">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6.9</w:t>
            </w:r>
          </w:p>
        </w:tc>
        <w:tc>
          <w:tcPr/>
          <w:p w:rsidR="00000000" w:rsidDel="00000000" w:rsidP="00000000" w:rsidRDefault="00000000" w:rsidRPr="00000000" w14:paraId="0000016C">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 Element Location</w:t>
            </w:r>
          </w:p>
        </w:tc>
        <w:tc>
          <w:tcPr/>
          <w:p w:rsidR="00000000" w:rsidDel="00000000" w:rsidP="00000000" w:rsidRDefault="00000000" w:rsidRPr="00000000" w14:paraId="0000016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7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6.10</w:t>
            </w:r>
          </w:p>
        </w:tc>
        <w:tc>
          <w:tcPr/>
          <w:p w:rsidR="00000000" w:rsidDel="00000000" w:rsidP="00000000" w:rsidRDefault="00000000" w:rsidRPr="00000000" w14:paraId="00000171">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Strictly increasing</w:t>
            </w:r>
          </w:p>
        </w:tc>
        <w:tc>
          <w:tcPr/>
          <w:p w:rsidR="00000000" w:rsidDel="00000000" w:rsidP="00000000" w:rsidRDefault="00000000" w:rsidRPr="00000000" w14:paraId="0000017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7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Tuples &amp; Set</w:t>
            </w:r>
          </w:p>
        </w:tc>
      </w:tr>
      <w:tr>
        <w:trPr>
          <w:cantSplit w:val="0"/>
          <w:trHeight w:val="360" w:hRule="atLeast"/>
          <w:tblHeader w:val="0"/>
        </w:trPr>
        <w:tc>
          <w:tcPr/>
          <w:p w:rsidR="00000000" w:rsidDel="00000000" w:rsidP="00000000" w:rsidRDefault="00000000" w:rsidRPr="00000000" w14:paraId="0000017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7.1</w:t>
            </w:r>
          </w:p>
        </w:tc>
        <w:tc>
          <w:tcPr/>
          <w:p w:rsidR="00000000" w:rsidDel="00000000" w:rsidP="00000000" w:rsidRDefault="00000000" w:rsidRPr="00000000" w14:paraId="0000017B">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Binary String</w:t>
            </w:r>
          </w:p>
        </w:tc>
        <w:tc>
          <w:tcPr/>
          <w:p w:rsidR="00000000" w:rsidDel="00000000" w:rsidP="00000000" w:rsidRDefault="00000000" w:rsidRPr="00000000" w14:paraId="0000017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7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7.2</w:t>
            </w:r>
          </w:p>
        </w:tc>
        <w:tc>
          <w:tcPr/>
          <w:p w:rsidR="00000000" w:rsidDel="00000000" w:rsidP="00000000" w:rsidRDefault="00000000" w:rsidRPr="00000000" w14:paraId="00000180">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Pair</w:t>
            </w:r>
          </w:p>
        </w:tc>
        <w:tc>
          <w:tcPr/>
          <w:p w:rsidR="00000000" w:rsidDel="00000000" w:rsidP="00000000" w:rsidRDefault="00000000" w:rsidRPr="00000000" w14:paraId="0000018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8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7.3</w:t>
            </w:r>
          </w:p>
        </w:tc>
        <w:tc>
          <w:tcPr/>
          <w:p w:rsidR="00000000" w:rsidDel="00000000" w:rsidP="00000000" w:rsidRDefault="00000000" w:rsidRPr="00000000" w14:paraId="00000185">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DNA Sequence</w:t>
            </w:r>
          </w:p>
        </w:tc>
        <w:tc>
          <w:tcPr/>
          <w:p w:rsidR="00000000" w:rsidDel="00000000" w:rsidP="00000000" w:rsidRDefault="00000000" w:rsidRPr="00000000" w14:paraId="0000018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8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7.4</w:t>
            </w:r>
          </w:p>
        </w:tc>
        <w:tc>
          <w:tcPr/>
          <w:p w:rsidR="00000000" w:rsidDel="00000000" w:rsidP="00000000" w:rsidRDefault="00000000" w:rsidRPr="00000000" w14:paraId="0000018A">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 repeated no</w:t>
            </w:r>
          </w:p>
        </w:tc>
        <w:tc>
          <w:tcPr/>
          <w:p w:rsidR="00000000" w:rsidDel="00000000" w:rsidP="00000000" w:rsidRDefault="00000000" w:rsidRPr="00000000" w14:paraId="0000018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8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7.5</w:t>
            </w:r>
          </w:p>
        </w:tc>
        <w:tc>
          <w:tcPr/>
          <w:p w:rsidR="00000000" w:rsidDel="00000000" w:rsidP="00000000" w:rsidRDefault="00000000" w:rsidRPr="00000000" w14:paraId="0000018F">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repeated</w:t>
            </w:r>
          </w:p>
        </w:tc>
        <w:tc>
          <w:tcPr/>
          <w:p w:rsidR="00000000" w:rsidDel="00000000" w:rsidP="00000000" w:rsidRDefault="00000000" w:rsidRPr="00000000" w14:paraId="0000019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2">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9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7.6</w:t>
            </w:r>
          </w:p>
        </w:tc>
        <w:tc>
          <w:tcPr/>
          <w:p w:rsidR="00000000" w:rsidDel="00000000" w:rsidP="00000000" w:rsidRDefault="00000000" w:rsidRPr="00000000" w14:paraId="00000194">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malfunctioning keyboard</w:t>
            </w:r>
          </w:p>
        </w:tc>
        <w:tc>
          <w:tcPr/>
          <w:p w:rsidR="00000000" w:rsidDel="00000000" w:rsidP="00000000" w:rsidRDefault="00000000" w:rsidRPr="00000000" w14:paraId="0000019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7">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9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7.7</w:t>
            </w:r>
          </w:p>
        </w:tc>
        <w:tc>
          <w:tcPr/>
          <w:p w:rsidR="00000000" w:rsidDel="00000000" w:rsidP="00000000" w:rsidRDefault="00000000" w:rsidRPr="00000000" w14:paraId="00000199">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American keyboard</w:t>
            </w:r>
          </w:p>
        </w:tc>
        <w:tc>
          <w:tcPr/>
          <w:p w:rsidR="00000000" w:rsidDel="00000000" w:rsidP="00000000" w:rsidRDefault="00000000" w:rsidRPr="00000000" w14:paraId="0000019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9D">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Dictionary</w:t>
            </w:r>
          </w:p>
        </w:tc>
      </w:tr>
      <w:tr>
        <w:trPr>
          <w:cantSplit w:val="0"/>
          <w:trHeight w:val="360" w:hRule="atLeast"/>
          <w:tblHeader w:val="0"/>
        </w:trPr>
        <w:tc>
          <w:tcPr/>
          <w:p w:rsidR="00000000" w:rsidDel="00000000" w:rsidP="00000000" w:rsidRDefault="00000000" w:rsidRPr="00000000" w14:paraId="000001A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8.1</w:t>
            </w:r>
          </w:p>
        </w:tc>
        <w:tc>
          <w:tcPr/>
          <w:p w:rsidR="00000000" w:rsidDel="00000000" w:rsidP="00000000" w:rsidRDefault="00000000" w:rsidRPr="00000000" w14:paraId="000001A3">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Uncommon Words</w:t>
            </w:r>
          </w:p>
        </w:tc>
        <w:tc>
          <w:tcPr/>
          <w:p w:rsidR="00000000" w:rsidDel="00000000" w:rsidP="00000000" w:rsidRDefault="00000000" w:rsidRPr="00000000" w14:paraId="000001A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6">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A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8.2</w:t>
            </w:r>
          </w:p>
        </w:tc>
        <w:tc>
          <w:tcPr/>
          <w:p w:rsidR="00000000" w:rsidDel="00000000" w:rsidP="00000000" w:rsidRDefault="00000000" w:rsidRPr="00000000" w14:paraId="000001A8">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Sort Dictionary By Values Summation</w:t>
            </w:r>
          </w:p>
        </w:tc>
        <w:tc>
          <w:tcPr/>
          <w:p w:rsidR="00000000" w:rsidDel="00000000" w:rsidP="00000000" w:rsidRDefault="00000000" w:rsidRPr="00000000" w14:paraId="000001A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A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8.3</w:t>
            </w:r>
          </w:p>
        </w:tc>
        <w:tc>
          <w:tcPr/>
          <w:p w:rsidR="00000000" w:rsidDel="00000000" w:rsidP="00000000" w:rsidRDefault="00000000" w:rsidRPr="00000000" w14:paraId="000001AD">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Winner Of Election</w:t>
            </w:r>
          </w:p>
        </w:tc>
        <w:tc>
          <w:tcPr/>
          <w:p w:rsidR="00000000" w:rsidDel="00000000" w:rsidP="00000000" w:rsidRDefault="00000000" w:rsidRPr="00000000" w14:paraId="000001A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0">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8.4</w:t>
            </w:r>
          </w:p>
        </w:tc>
        <w:tc>
          <w:tcPr/>
          <w:p w:rsidR="00000000" w:rsidDel="00000000" w:rsidP="00000000" w:rsidRDefault="00000000" w:rsidRPr="00000000" w14:paraId="000001B2">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Student Record</w:t>
            </w:r>
          </w:p>
        </w:tc>
        <w:tc>
          <w:tcPr/>
          <w:p w:rsidR="00000000" w:rsidDel="00000000" w:rsidP="00000000" w:rsidRDefault="00000000" w:rsidRPr="00000000" w14:paraId="000001B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8.5</w:t>
            </w:r>
          </w:p>
        </w:tc>
        <w:tc>
          <w:tcPr/>
          <w:p w:rsidR="00000000" w:rsidDel="00000000" w:rsidP="00000000" w:rsidRDefault="00000000" w:rsidRPr="00000000" w14:paraId="000001B7">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Scramble Score</w:t>
            </w:r>
          </w:p>
        </w:tc>
        <w:tc>
          <w:tcPr/>
          <w:p w:rsidR="00000000" w:rsidDel="00000000" w:rsidP="00000000" w:rsidRDefault="00000000" w:rsidRPr="00000000" w14:paraId="000001B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A">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BB">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Functions</w:t>
            </w:r>
          </w:p>
        </w:tc>
      </w:tr>
      <w:tr>
        <w:trPr>
          <w:cantSplit w:val="0"/>
          <w:trHeight w:val="360" w:hRule="atLeast"/>
          <w:tblHeader w:val="0"/>
        </w:trPr>
        <w:tc>
          <w:tcPr/>
          <w:p w:rsidR="00000000" w:rsidDel="00000000" w:rsidP="00000000" w:rsidRDefault="00000000" w:rsidRPr="00000000" w14:paraId="000001C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9.1</w:t>
            </w:r>
          </w:p>
        </w:tc>
        <w:tc>
          <w:tcPr/>
          <w:p w:rsidR="00000000" w:rsidDel="00000000" w:rsidP="00000000" w:rsidRDefault="00000000" w:rsidRPr="00000000" w14:paraId="000001C1">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Abundant Number</w:t>
            </w:r>
          </w:p>
        </w:tc>
        <w:tc>
          <w:tcPr/>
          <w:p w:rsidR="00000000" w:rsidDel="00000000" w:rsidP="00000000" w:rsidRDefault="00000000" w:rsidRPr="00000000" w14:paraId="000001C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C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9.2</w:t>
            </w:r>
          </w:p>
        </w:tc>
        <w:tc>
          <w:tcPr/>
          <w:p w:rsidR="00000000" w:rsidDel="00000000" w:rsidP="00000000" w:rsidRDefault="00000000" w:rsidRPr="00000000" w14:paraId="000001C6">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Automorphic number or not</w:t>
            </w:r>
          </w:p>
        </w:tc>
        <w:tc>
          <w:tcPr/>
          <w:p w:rsidR="00000000" w:rsidDel="00000000" w:rsidP="00000000" w:rsidRDefault="00000000" w:rsidRPr="00000000" w14:paraId="000001C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C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9.3</w:t>
            </w:r>
          </w:p>
        </w:tc>
        <w:tc>
          <w:tcPr/>
          <w:p w:rsidR="00000000" w:rsidDel="00000000" w:rsidP="00000000" w:rsidRDefault="00000000" w:rsidRPr="00000000" w14:paraId="000001CB">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Product of Digits</w:t>
            </w:r>
          </w:p>
        </w:tc>
        <w:tc>
          <w:tcPr/>
          <w:p w:rsidR="00000000" w:rsidDel="00000000" w:rsidP="00000000" w:rsidRDefault="00000000" w:rsidRPr="00000000" w14:paraId="000001C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C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9.4</w:t>
            </w:r>
          </w:p>
        </w:tc>
        <w:tc>
          <w:tcPr/>
          <w:p w:rsidR="00000000" w:rsidDel="00000000" w:rsidP="00000000" w:rsidRDefault="00000000" w:rsidRPr="00000000" w14:paraId="000001D0">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Christmas Discount</w:t>
            </w:r>
          </w:p>
        </w:tc>
        <w:tc>
          <w:tcPr/>
          <w:p w:rsidR="00000000" w:rsidDel="00000000" w:rsidP="00000000" w:rsidRDefault="00000000" w:rsidRPr="00000000" w14:paraId="000001D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9.5</w:t>
            </w:r>
          </w:p>
        </w:tc>
        <w:tc>
          <w:tcPr/>
          <w:p w:rsidR="00000000" w:rsidDel="00000000" w:rsidP="00000000" w:rsidRDefault="00000000" w:rsidRPr="00000000" w14:paraId="000001D5">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Coin Change</w:t>
            </w:r>
          </w:p>
        </w:tc>
        <w:tc>
          <w:tcPr/>
          <w:p w:rsidR="00000000" w:rsidDel="00000000" w:rsidP="00000000" w:rsidRDefault="00000000" w:rsidRPr="00000000" w14:paraId="000001D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9.6</w:t>
            </w:r>
          </w:p>
        </w:tc>
        <w:tc>
          <w:tcPr/>
          <w:p w:rsidR="00000000" w:rsidDel="00000000" w:rsidP="00000000" w:rsidRDefault="00000000" w:rsidRPr="00000000" w14:paraId="000001DA">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Difference Sum</w:t>
            </w:r>
          </w:p>
        </w:tc>
        <w:tc>
          <w:tcPr/>
          <w:p w:rsidR="00000000" w:rsidDel="00000000" w:rsidP="00000000" w:rsidRDefault="00000000" w:rsidRPr="00000000" w14:paraId="000001D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9.7</w:t>
            </w:r>
          </w:p>
        </w:tc>
        <w:tc>
          <w:tcPr/>
          <w:p w:rsidR="00000000" w:rsidDel="00000000" w:rsidP="00000000" w:rsidRDefault="00000000" w:rsidRPr="00000000" w14:paraId="000001DF">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E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Ugly number</w:t>
            </w:r>
          </w:p>
        </w:tc>
        <w:tc>
          <w:tcPr/>
          <w:p w:rsidR="00000000" w:rsidDel="00000000" w:rsidP="00000000" w:rsidRDefault="00000000" w:rsidRPr="00000000" w14:paraId="000001E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E2">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E3">
            <w:pPr>
              <w:spacing w:line="36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E4">
            <w:pPr>
              <w:spacing w:line="36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E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Searching &amp; Sorting</w:t>
            </w:r>
          </w:p>
        </w:tc>
      </w:tr>
      <w:tr>
        <w:trPr>
          <w:cantSplit w:val="0"/>
          <w:trHeight w:val="360" w:hRule="atLeast"/>
          <w:tblHeader w:val="0"/>
        </w:trPr>
        <w:tc>
          <w:tcPr/>
          <w:p w:rsidR="00000000" w:rsidDel="00000000" w:rsidP="00000000" w:rsidRDefault="00000000" w:rsidRPr="00000000" w14:paraId="000001E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10.1</w:t>
            </w:r>
          </w:p>
        </w:tc>
        <w:tc>
          <w:tcPr/>
          <w:p w:rsidR="00000000" w:rsidDel="00000000" w:rsidP="00000000" w:rsidRDefault="00000000" w:rsidRPr="00000000" w14:paraId="000001EB">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E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Sort</w:t>
            </w:r>
          </w:p>
        </w:tc>
        <w:tc>
          <w:tcPr/>
          <w:p w:rsidR="00000000" w:rsidDel="00000000" w:rsidP="00000000" w:rsidRDefault="00000000" w:rsidRPr="00000000" w14:paraId="000001E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E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E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10.2</w:t>
            </w:r>
          </w:p>
        </w:tc>
        <w:tc>
          <w:tcPr/>
          <w:p w:rsidR="00000000" w:rsidDel="00000000" w:rsidP="00000000" w:rsidRDefault="00000000" w:rsidRPr="00000000" w14:paraId="000001F0">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F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Bubble Sort</w:t>
            </w:r>
          </w:p>
        </w:tc>
        <w:tc>
          <w:tcPr/>
          <w:p w:rsidR="00000000" w:rsidDel="00000000" w:rsidP="00000000" w:rsidRDefault="00000000" w:rsidRPr="00000000" w14:paraId="000001F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F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F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10.3</w:t>
            </w:r>
          </w:p>
        </w:tc>
        <w:tc>
          <w:tcPr/>
          <w:p w:rsidR="00000000" w:rsidDel="00000000" w:rsidP="00000000" w:rsidRDefault="00000000" w:rsidRPr="00000000" w14:paraId="000001F5">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F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Peak Element</w:t>
            </w:r>
          </w:p>
        </w:tc>
        <w:tc>
          <w:tcPr/>
          <w:p w:rsidR="00000000" w:rsidDel="00000000" w:rsidP="00000000" w:rsidRDefault="00000000" w:rsidRPr="00000000" w14:paraId="000001F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F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F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10.4</w:t>
            </w:r>
          </w:p>
        </w:tc>
        <w:tc>
          <w:tcPr/>
          <w:p w:rsidR="00000000" w:rsidDel="00000000" w:rsidP="00000000" w:rsidRDefault="00000000" w:rsidRPr="00000000" w14:paraId="000001FA">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F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Binary Search</w:t>
            </w:r>
          </w:p>
        </w:tc>
        <w:tc>
          <w:tcPr/>
          <w:p w:rsidR="00000000" w:rsidDel="00000000" w:rsidP="00000000" w:rsidRDefault="00000000" w:rsidRPr="00000000" w14:paraId="000001F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F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F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10.5</w:t>
            </w:r>
          </w:p>
        </w:tc>
        <w:tc>
          <w:tcPr/>
          <w:p w:rsidR="00000000" w:rsidDel="00000000" w:rsidP="00000000" w:rsidRDefault="00000000" w:rsidRPr="00000000" w14:paraId="000001FF">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20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Frequency of Numbers</w:t>
            </w:r>
          </w:p>
        </w:tc>
        <w:tc>
          <w:tcPr/>
          <w:p w:rsidR="00000000" w:rsidDel="00000000" w:rsidP="00000000" w:rsidRDefault="00000000" w:rsidRPr="00000000" w14:paraId="0000020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202">
            <w:pPr>
              <w:jc w:val="center"/>
              <w:rPr>
                <w:rFonts w:ascii="Century Schoolbook" w:cs="Century Schoolbook" w:eastAsia="Century Schoolbook" w:hAnsi="Century Schoolbook"/>
                <w:b w:val="1"/>
              </w:rPr>
            </w:pPr>
            <w:r w:rsidDel="00000000" w:rsidR="00000000" w:rsidRPr="00000000">
              <w:rPr>
                <w:rtl w:val="0"/>
              </w:rPr>
            </w:r>
          </w:p>
        </w:tc>
      </w:tr>
    </w:tbl>
    <w:p w:rsidR="00000000" w:rsidDel="00000000" w:rsidP="00000000" w:rsidRDefault="00000000" w:rsidRPr="00000000" w14:paraId="00000203">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0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0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0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0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08">
      <w:pPr>
        <w:spacing w:after="240" w:befor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09">
      <w:pPr>
        <w:spacing w:after="240" w:before="240" w:lineRule="auto"/>
        <w:rPr>
          <w:rFonts w:ascii="Century Schoolbook" w:cs="Century Schoolbook" w:eastAsia="Century Schoolbook" w:hAnsi="Century Schoolbook"/>
          <w:shd w:fill="fafafa" w:val="clear"/>
        </w:rPr>
      </w:pPr>
      <w:r w:rsidDel="00000000" w:rsidR="00000000" w:rsidRPr="00000000">
        <w:rPr>
          <w:rFonts w:ascii="Century Schoolbook" w:cs="Century Schoolbook" w:eastAsia="Century Schoolbook" w:hAnsi="Century Schoolbook"/>
          <w:shd w:fill="fafafa" w:val="clear"/>
          <w:rtl w:val="0"/>
        </w:rPr>
        <w:t xml:space="preserve"> </w:t>
      </w:r>
    </w:p>
    <w:p w:rsidR="00000000" w:rsidDel="00000000" w:rsidP="00000000" w:rsidRDefault="00000000" w:rsidRPr="00000000" w14:paraId="0000020A">
      <w:pPr>
        <w:spacing w:after="240" w:before="240" w:lineRule="auto"/>
        <w:rPr>
          <w:rFonts w:ascii="Century Schoolbook" w:cs="Century Schoolbook" w:eastAsia="Century Schoolbook" w:hAnsi="Century Schoolbook"/>
          <w:shd w:fill="fafafa" w:val="clear"/>
        </w:rPr>
      </w:pPr>
      <w:r w:rsidDel="00000000" w:rsidR="00000000" w:rsidRPr="00000000">
        <w:rPr>
          <w:rFonts w:ascii="Century Schoolbook" w:cs="Century Schoolbook" w:eastAsia="Century Schoolbook" w:hAnsi="Century Schoolbook"/>
          <w:shd w:fill="fafafa" w:val="clear"/>
          <w:rtl w:val="0"/>
        </w:rPr>
        <w:t xml:space="preserve"> </w:t>
      </w:r>
    </w:p>
    <w:p w:rsidR="00000000" w:rsidDel="00000000" w:rsidP="00000000" w:rsidRDefault="00000000" w:rsidRPr="00000000" w14:paraId="0000020B">
      <w:pPr>
        <w:spacing w:after="240" w:before="240" w:lineRule="auto"/>
        <w:rPr>
          <w:rFonts w:ascii="Century Schoolbook" w:cs="Century Schoolbook" w:eastAsia="Century Schoolbook" w:hAnsi="Century Schoolbook"/>
          <w:shd w:fill="fafafa" w:val="clear"/>
        </w:rPr>
      </w:pPr>
      <w:r w:rsidDel="00000000" w:rsidR="00000000" w:rsidRPr="00000000">
        <w:rPr>
          <w:rtl w:val="0"/>
        </w:rPr>
      </w:r>
    </w:p>
    <w:p w:rsidR="00000000" w:rsidDel="00000000" w:rsidP="00000000" w:rsidRDefault="00000000" w:rsidRPr="00000000" w14:paraId="0000020C">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20D">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20E">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20F">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210">
      <w:pPr>
        <w:spacing w:after="240" w:befor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 </w:t>
      </w:r>
    </w:p>
    <w:p w:rsidR="00000000" w:rsidDel="00000000" w:rsidP="00000000" w:rsidRDefault="00000000" w:rsidRPr="00000000" w14:paraId="00000211">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2">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3">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4">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5">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6">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7">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8">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9">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A">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B">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C">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D">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E">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F">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20">
      <w:pPr>
        <w:shd w:fill="ffffff" w:val="clear"/>
        <w:spacing w:after="280" w:before="280" w:line="240" w:lineRule="auto"/>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01 - Introduction to Python-Variables-Datatypes</w:t>
      </w:r>
    </w:p>
    <w:p w:rsidR="00000000" w:rsidDel="00000000" w:rsidP="00000000" w:rsidRDefault="00000000" w:rsidRPr="00000000" w14:paraId="00000221">
      <w:pPr>
        <w:shd w:fill="ffffff" w:val="clear"/>
        <w:spacing w:after="280" w:before="280" w:line="240" w:lineRule="auto"/>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Input/Output-Formatting</w:t>
      </w:r>
    </w:p>
    <w:p w:rsidR="00000000" w:rsidDel="00000000" w:rsidP="00000000" w:rsidRDefault="00000000" w:rsidRPr="00000000" w14:paraId="00000222">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2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2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 </w:t>
        <w:tab/>
        <w:tab/>
        <w:tab/>
        <w:tab/>
        <w:t xml:space="preserve">Date:</w:t>
      </w:r>
    </w:p>
    <w:p w:rsidR="00000000" w:rsidDel="00000000" w:rsidP="00000000" w:rsidRDefault="00000000" w:rsidRPr="00000000" w14:paraId="0000022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22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2" name=""/>
                <a:graphic>
                  <a:graphicData uri="http://schemas.microsoft.com/office/word/2010/wordprocessingShape">
                    <wps:wsp>
                      <wps:cNvCnPr/>
                      <wps:spPr>
                        <a:xfrm flipH="1" rot="10800000">
                          <a:off x="0" y="0"/>
                          <a:ext cx="6019800" cy="9525"/>
                        </a:xfrm>
                        <a:prstGeom prst="straightConnector1">
                          <a:avLst/>
                        </a:prstGeom>
                        <a:noFill/>
                        <a:ln cap="flat" cmpd="sng" w="9525">
                          <a:solidFill>
                            <a:schemeClr val="dk1"/>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2" name="image146.png"/>
                <a:graphic>
                  <a:graphicData uri="http://schemas.openxmlformats.org/drawingml/2006/picture">
                    <pic:pic>
                      <pic:nvPicPr>
                        <pic:cNvPr id="0" name="image146.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227">
      <w:pPr>
        <w:shd w:fill="ffffff" w:val="clear"/>
        <w:spacing w:after="280" w:before="280" w:line="240" w:lineRule="auto"/>
        <w:jc w:val="center"/>
        <w:rPr>
          <w:rFonts w:ascii="Century Schoolbook" w:cs="Century Schoolbook" w:eastAsia="Century Schoolbook" w:hAnsi="Century Schoolbook"/>
          <w:b w:val="1"/>
          <w:sz w:val="32"/>
          <w:szCs w:val="32"/>
        </w:rPr>
      </w:pPr>
      <w:hyperlink r:id="rId8">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Converting Input Strings</w:t>
        </w:r>
      </w:hyperlink>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Write a program to convert strings to an integer and float and display its type.</w:t>
      </w:r>
    </w:p>
    <w:p w:rsidR="00000000" w:rsidDel="00000000" w:rsidP="00000000" w:rsidRDefault="00000000" w:rsidRPr="00000000" w14:paraId="00000229">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Output:</w:t>
      </w:r>
    </w:p>
    <w:p w:rsidR="00000000" w:rsidDel="00000000" w:rsidP="00000000" w:rsidRDefault="00000000" w:rsidRPr="00000000" w14:paraId="0000022A">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10,&lt;class 'int'&gt;</w:t>
      </w:r>
    </w:p>
    <w:p w:rsidR="00000000" w:rsidDel="00000000" w:rsidP="00000000" w:rsidRDefault="00000000" w:rsidRPr="00000000" w14:paraId="0000022B">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10.9,&lt;class 'float'&gt;</w:t>
      </w:r>
    </w:p>
    <w:p w:rsidR="00000000" w:rsidDel="00000000" w:rsidP="00000000" w:rsidRDefault="00000000" w:rsidRPr="00000000" w14:paraId="0000022C">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2D">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3"/>
        <w:tblW w:w="311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222"/>
        <w:tblGridChange w:id="0">
          <w:tblGrid>
            <w:gridCol w:w="890"/>
            <w:gridCol w:w="222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2E">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2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3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w:t>
            </w:r>
          </w:p>
          <w:p w:rsidR="00000000" w:rsidDel="00000000" w:rsidP="00000000" w:rsidRDefault="00000000" w:rsidRPr="00000000" w14:paraId="0000023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3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10,&lt;class 'int'&gt;</w:t>
            </w:r>
          </w:p>
          <w:p w:rsidR="00000000" w:rsidDel="00000000" w:rsidP="00000000" w:rsidRDefault="00000000" w:rsidRPr="00000000" w14:paraId="0000023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10.9,&lt;class 'float'&gt;</w:t>
            </w:r>
          </w:p>
        </w:tc>
      </w:tr>
    </w:tbl>
    <w:p w:rsidR="00000000" w:rsidDel="00000000" w:rsidP="00000000" w:rsidRDefault="00000000" w:rsidRPr="00000000" w14:paraId="00000234">
      <w:pPr>
        <w:shd w:fill="ffffff" w:val="clear"/>
        <w:spacing w:after="280" w:before="280" w:line="240" w:lineRule="auto"/>
        <w:rPr>
          <w:rFonts w:ascii="Century Schoolbook" w:cs="Century Schoolbook" w:eastAsia="Century Schoolbook" w:hAnsi="Century Schoolbook"/>
          <w:i w:val="1"/>
          <w:sz w:val="24"/>
          <w:szCs w:val="24"/>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23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a=input()</w:t>
      </w:r>
    </w:p>
    <w:p w:rsidR="00000000" w:rsidDel="00000000" w:rsidP="00000000" w:rsidRDefault="00000000" w:rsidRPr="00000000" w14:paraId="0000023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b=input()</w:t>
      </w:r>
    </w:p>
    <w:p w:rsidR="00000000" w:rsidDel="00000000" w:rsidP="00000000" w:rsidRDefault="00000000" w:rsidRPr="00000000" w14:paraId="00000239">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c=int(a)</w:t>
      </w:r>
    </w:p>
    <w:p w:rsidR="00000000" w:rsidDel="00000000" w:rsidP="00000000" w:rsidRDefault="00000000" w:rsidRPr="00000000" w14:paraId="0000023A">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d=float(b)</w:t>
      </w:r>
    </w:p>
    <w:p w:rsidR="00000000" w:rsidDel="00000000" w:rsidP="00000000" w:rsidRDefault="00000000" w:rsidRPr="00000000" w14:paraId="0000023B">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print(c,type(c),sep=",")</w:t>
      </w:r>
    </w:p>
    <w:p w:rsidR="00000000" w:rsidDel="00000000" w:rsidP="00000000" w:rsidRDefault="00000000" w:rsidRPr="00000000" w14:paraId="0000023C">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print("{:0.1f}".format(d),type(d),sep=",")</w:t>
      </w:r>
    </w:p>
    <w:p w:rsidR="00000000" w:rsidDel="00000000" w:rsidP="00000000" w:rsidRDefault="00000000" w:rsidRPr="00000000" w14:paraId="0000023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3E">
      <w:pPr>
        <w:shd w:fill="ffffff" w:val="clear"/>
        <w:spacing w:after="280" w:before="28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3492500"/>
            <wp:effectExtent b="0" l="0" r="0" t="0"/>
            <wp:docPr id="159" name="image153.png"/>
            <a:graphic>
              <a:graphicData uri="http://schemas.openxmlformats.org/drawingml/2006/picture">
                <pic:pic>
                  <pic:nvPicPr>
                    <pic:cNvPr id="0" name="image153.png"/>
                    <pic:cNvPicPr preferRelativeResize="0"/>
                  </pic:nvPicPr>
                  <pic:blipFill>
                    <a:blip r:embed="rId9"/>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40">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24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 </w:t>
        <w:tab/>
        <w:tab/>
        <w:tab/>
        <w:tab/>
        <w:t xml:space="preserve">Date:</w:t>
      </w:r>
    </w:p>
    <w:p w:rsidR="00000000" w:rsidDel="00000000" w:rsidP="00000000" w:rsidRDefault="00000000" w:rsidRPr="00000000" w14:paraId="0000024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24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7"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7"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244">
      <w:pPr>
        <w:jc w:val="center"/>
        <w:rPr>
          <w:rFonts w:ascii="Century Schoolbook" w:cs="Century Schoolbook" w:eastAsia="Century Schoolbook" w:hAnsi="Century Schoolbook"/>
          <w:b w:val="1"/>
          <w:sz w:val="32"/>
          <w:szCs w:val="32"/>
        </w:rPr>
      </w:pPr>
      <w:hyperlink r:id="rId10">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Gross Salary</w:t>
        </w:r>
      </w:hyperlink>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Ramesh’s basic salary is input through the keyboard. His dearness allowance is 40% of his basic salary, and his house rent allowance is 20% of his basic salary. Write a program to calculate his gross salary.</w:t>
      </w:r>
    </w:p>
    <w:p w:rsidR="00000000" w:rsidDel="00000000" w:rsidP="00000000" w:rsidRDefault="00000000" w:rsidRPr="00000000" w14:paraId="0000024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tl w:val="0"/>
        </w:rPr>
      </w:r>
    </w:p>
    <w:p w:rsidR="00000000" w:rsidDel="00000000" w:rsidP="00000000" w:rsidRDefault="00000000" w:rsidRPr="00000000" w14:paraId="00000247">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Input:</w:t>
      </w:r>
    </w:p>
    <w:p w:rsidR="00000000" w:rsidDel="00000000" w:rsidP="00000000" w:rsidRDefault="00000000" w:rsidRPr="00000000" w14:paraId="00000248">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p w:rsidR="00000000" w:rsidDel="00000000" w:rsidP="00000000" w:rsidRDefault="00000000" w:rsidRPr="00000000" w14:paraId="00000249">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Output:</w:t>
      </w:r>
    </w:p>
    <w:p w:rsidR="00000000" w:rsidDel="00000000" w:rsidP="00000000" w:rsidRDefault="00000000" w:rsidRPr="00000000" w14:paraId="0000024A">
      <w:pPr>
        <w:spacing w:after="120" w:line="240" w:lineRule="auto"/>
        <w:rPr>
          <w:rFonts w:ascii="Century Schoolbook" w:cs="Century Schoolbook" w:eastAsia="Century Schoolbook" w:hAnsi="Century Schoolbook"/>
          <w:sz w:val="24"/>
          <w:szCs w:val="24"/>
        </w:rPr>
      </w:pPr>
      <w:bookmarkStart w:colFirst="0" w:colLast="0" w:name="_gjdgxs" w:id="0"/>
      <w:bookmarkEnd w:id="0"/>
      <w:r w:rsidDel="00000000" w:rsidR="00000000" w:rsidRPr="00000000">
        <w:rPr>
          <w:rFonts w:ascii="Century Schoolbook" w:cs="Century Schoolbook" w:eastAsia="Century Schoolbook" w:hAnsi="Century Schoolbook"/>
          <w:sz w:val="24"/>
          <w:szCs w:val="24"/>
          <w:rtl w:val="0"/>
        </w:rPr>
        <w:t xml:space="preserve">16000</w:t>
      </w:r>
    </w:p>
    <w:p w:rsidR="00000000" w:rsidDel="00000000" w:rsidP="00000000" w:rsidRDefault="00000000" w:rsidRPr="00000000" w14:paraId="0000024B">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4"/>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4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4D">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4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4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16000</w:t>
            </w:r>
          </w:p>
        </w:tc>
      </w:tr>
    </w:tbl>
    <w:p w:rsidR="00000000" w:rsidDel="00000000" w:rsidP="00000000" w:rsidRDefault="00000000" w:rsidRPr="00000000" w14:paraId="00000250">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25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s=int(input())</w:t>
      </w:r>
    </w:p>
    <w:p w:rsidR="00000000" w:rsidDel="00000000" w:rsidP="00000000" w:rsidRDefault="00000000" w:rsidRPr="00000000" w14:paraId="0000025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da=s*0.4</w:t>
      </w:r>
    </w:p>
    <w:p w:rsidR="00000000" w:rsidDel="00000000" w:rsidP="00000000" w:rsidRDefault="00000000" w:rsidRPr="00000000" w14:paraId="0000025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ha=s*0.2</w:t>
      </w:r>
    </w:p>
    <w:p w:rsidR="00000000" w:rsidDel="00000000" w:rsidP="00000000" w:rsidRDefault="00000000" w:rsidRPr="00000000" w14:paraId="0000025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print(int(s+da+ha))</w:t>
      </w:r>
    </w:p>
    <w:p w:rsidR="00000000" w:rsidDel="00000000" w:rsidP="00000000" w:rsidRDefault="00000000" w:rsidRPr="00000000" w14:paraId="0000025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Fonts w:ascii="Century Schoolbook" w:cs="Century Schoolbook" w:eastAsia="Century Schoolbook" w:hAnsi="Century Schoolbook"/>
          <w:i w:val="1"/>
          <w:sz w:val="24"/>
          <w:szCs w:val="24"/>
        </w:rPr>
        <w:drawing>
          <wp:inline distB="114300" distT="114300" distL="114300" distR="114300">
            <wp:extent cx="5943600" cy="2717800"/>
            <wp:effectExtent b="0" l="0" r="0" t="0"/>
            <wp:docPr id="161" name="image156.png"/>
            <a:graphic>
              <a:graphicData uri="http://schemas.openxmlformats.org/drawingml/2006/picture">
                <pic:pic>
                  <pic:nvPicPr>
                    <pic:cNvPr id="0" name="image156.png"/>
                    <pic:cNvPicPr preferRelativeResize="0"/>
                  </pic:nvPicPr>
                  <pic:blipFill>
                    <a:blip r:embed="rId1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25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1.3 </w:t>
        <w:tab/>
        <w:tab/>
        <w:tab/>
        <w:tab/>
        <w:t xml:space="preserve">Date:</w:t>
      </w:r>
    </w:p>
    <w:p w:rsidR="00000000" w:rsidDel="00000000" w:rsidP="00000000" w:rsidRDefault="00000000" w:rsidRPr="00000000" w14:paraId="0000025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25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83"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83" name="image173.png"/>
                <a:graphic>
                  <a:graphicData uri="http://schemas.openxmlformats.org/drawingml/2006/picture">
                    <pic:pic>
                      <pic:nvPicPr>
                        <pic:cNvPr id="0" name="image17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25F">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highlight w:val="white"/>
          <w:u w:val="single"/>
        </w:rPr>
      </w:pPr>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Square Root</w:t>
      </w:r>
    </w:p>
    <w:p w:rsidR="00000000" w:rsidDel="00000000" w:rsidP="00000000" w:rsidRDefault="00000000" w:rsidRPr="00000000" w14:paraId="0000026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Write a simple python program to find the square root of a given floating point number. The output should be displayed with 3 decimal places.</w:t>
      </w:r>
    </w:p>
    <w:p w:rsidR="00000000" w:rsidDel="00000000" w:rsidP="00000000" w:rsidRDefault="00000000" w:rsidRPr="00000000" w14:paraId="0000026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6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6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8.00</w:t>
      </w:r>
    </w:p>
    <w:p w:rsidR="00000000" w:rsidDel="00000000" w:rsidP="00000000" w:rsidRDefault="00000000" w:rsidRPr="00000000" w14:paraId="00000265">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6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2.828</w:t>
      </w:r>
    </w:p>
    <w:p w:rsidR="00000000" w:rsidDel="00000000" w:rsidP="00000000" w:rsidRDefault="00000000" w:rsidRPr="00000000" w14:paraId="00000267">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5"/>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6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6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6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14.00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6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3.742</w:t>
            </w:r>
          </w:p>
        </w:tc>
      </w:tr>
    </w:tbl>
    <w:p w:rsidR="00000000" w:rsidDel="00000000" w:rsidP="00000000" w:rsidRDefault="00000000" w:rsidRPr="00000000" w14:paraId="0000026C">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6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26E">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import math</w:t>
      </w:r>
    </w:p>
    <w:p w:rsidR="00000000" w:rsidDel="00000000" w:rsidP="00000000" w:rsidRDefault="00000000" w:rsidRPr="00000000" w14:paraId="0000027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a=float(input())</w:t>
      </w:r>
    </w:p>
    <w:p w:rsidR="00000000" w:rsidDel="00000000" w:rsidP="00000000" w:rsidRDefault="00000000" w:rsidRPr="00000000" w14:paraId="0000027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s=math.sqrt(a)</w:t>
      </w:r>
    </w:p>
    <w:p w:rsidR="00000000" w:rsidDel="00000000" w:rsidP="00000000" w:rsidRDefault="00000000" w:rsidRPr="00000000" w14:paraId="0000027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print("{:.3f}".format(s))</w:t>
      </w:r>
    </w:p>
    <w:p w:rsidR="00000000" w:rsidDel="00000000" w:rsidP="00000000" w:rsidRDefault="00000000" w:rsidRPr="00000000" w14:paraId="0000027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32"/>
          <w:szCs w:val="32"/>
        </w:rPr>
      </w:pP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2667000"/>
            <wp:effectExtent b="0" l="0" r="0" t="0"/>
            <wp:docPr id="163" name="image158.png"/>
            <a:graphic>
              <a:graphicData uri="http://schemas.openxmlformats.org/drawingml/2006/picture">
                <pic:pic>
                  <pic:nvPicPr>
                    <pic:cNvPr id="0" name="image158.png"/>
                    <pic:cNvPicPr preferRelativeResize="0"/>
                  </pic:nvPicPr>
                  <pic:blipFill>
                    <a:blip r:embed="rId12"/>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7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1.4 </w:t>
        <w:tab/>
        <w:tab/>
        <w:tab/>
        <w:tab/>
        <w:t xml:space="preserve">Date:</w:t>
      </w:r>
    </w:p>
    <w:p w:rsidR="00000000" w:rsidDel="00000000" w:rsidP="00000000" w:rsidRDefault="00000000" w:rsidRPr="00000000" w14:paraId="0000027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27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1"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1" name="image83.png"/>
                <a:graphic>
                  <a:graphicData uri="http://schemas.openxmlformats.org/drawingml/2006/picture">
                    <pic:pic>
                      <pic:nvPicPr>
                        <pic:cNvPr id="0" name="image8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279">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hyperlink r:id="rId13">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Gain percent</w:t>
        </w:r>
      </w:hyperlink>
      <w:r w:rsidDel="00000000" w:rsidR="00000000" w:rsidRPr="00000000">
        <w:rPr>
          <w:rtl w:val="0"/>
        </w:rPr>
      </w:r>
    </w:p>
    <w:p w:rsidR="00000000" w:rsidDel="00000000" w:rsidP="00000000" w:rsidRDefault="00000000" w:rsidRPr="00000000" w14:paraId="0000027A">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Alfred buys an old scooter for Rs. X and spends Rs. Y on its repairs. If he sells the scooter for Rs. Z (Z&gt;X+Y). Write a program to help Alfred to find his gain percent. Get all the above-mentioned values through the keyboard and find the gain percent.</w:t>
      </w:r>
    </w:p>
    <w:p w:rsidR="00000000" w:rsidDel="00000000" w:rsidP="00000000" w:rsidRDefault="00000000" w:rsidRPr="00000000" w14:paraId="0000027B">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7C">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Format:</w:t>
      </w:r>
    </w:p>
    <w:p w:rsidR="00000000" w:rsidDel="00000000" w:rsidP="00000000" w:rsidRDefault="00000000" w:rsidRPr="00000000" w14:paraId="0000027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first line contains the Rs X</w:t>
      </w:r>
    </w:p>
    <w:p w:rsidR="00000000" w:rsidDel="00000000" w:rsidP="00000000" w:rsidRDefault="00000000" w:rsidRPr="00000000" w14:paraId="0000027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second line contains Rs Y</w:t>
      </w:r>
    </w:p>
    <w:p w:rsidR="00000000" w:rsidDel="00000000" w:rsidP="00000000" w:rsidRDefault="00000000" w:rsidRPr="00000000" w14:paraId="0000027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third line contains Rs Z</w:t>
      </w:r>
    </w:p>
    <w:p w:rsidR="00000000" w:rsidDel="00000000" w:rsidP="00000000" w:rsidRDefault="00000000" w:rsidRPr="00000000" w14:paraId="0000028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8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p w:rsidR="00000000" w:rsidDel="00000000" w:rsidP="00000000" w:rsidRDefault="00000000" w:rsidRPr="00000000" w14:paraId="0000028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250</w:t>
      </w:r>
    </w:p>
    <w:p w:rsidR="00000000" w:rsidDel="00000000" w:rsidP="00000000" w:rsidRDefault="00000000" w:rsidRPr="00000000" w14:paraId="0000028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15000</w:t>
      </w:r>
    </w:p>
    <w:p w:rsidR="00000000" w:rsidDel="00000000" w:rsidP="00000000" w:rsidRDefault="00000000" w:rsidRPr="00000000" w14:paraId="0000028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85">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46.34 is the gain percent.</w:t>
      </w:r>
    </w:p>
    <w:p w:rsidR="00000000" w:rsidDel="00000000" w:rsidP="00000000" w:rsidRDefault="00000000" w:rsidRPr="00000000" w14:paraId="00000286">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87">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6"/>
        <w:tblW w:w="3879.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989"/>
        <w:tblGridChange w:id="0">
          <w:tblGrid>
            <w:gridCol w:w="890"/>
            <w:gridCol w:w="2989"/>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8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8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45500</w:t>
            </w:r>
          </w:p>
          <w:p w:rsidR="00000000" w:rsidDel="00000000" w:rsidP="00000000" w:rsidRDefault="00000000" w:rsidRPr="00000000" w14:paraId="000002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500</w:t>
            </w:r>
          </w:p>
          <w:p w:rsidR="00000000" w:rsidDel="00000000" w:rsidP="00000000" w:rsidRDefault="00000000" w:rsidRPr="00000000" w14:paraId="000002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60000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30.43 is the gain percent.</w:t>
            </w:r>
          </w:p>
        </w:tc>
      </w:tr>
    </w:tbl>
    <w:p w:rsidR="00000000" w:rsidDel="00000000" w:rsidP="00000000" w:rsidRDefault="00000000" w:rsidRPr="00000000" w14:paraId="0000028E">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PROGRAM:</w:t>
      </w:r>
    </w:p>
    <w:p w:rsidR="00000000" w:rsidDel="00000000" w:rsidP="00000000" w:rsidRDefault="00000000" w:rsidRPr="00000000" w14:paraId="0000028F">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buys=int(input())</w:t>
      </w:r>
    </w:p>
    <w:p w:rsidR="00000000" w:rsidDel="00000000" w:rsidP="00000000" w:rsidRDefault="00000000" w:rsidRPr="00000000" w14:paraId="00000290">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repair=int(input())</w:t>
      </w:r>
    </w:p>
    <w:p w:rsidR="00000000" w:rsidDel="00000000" w:rsidP="00000000" w:rsidRDefault="00000000" w:rsidRPr="00000000" w14:paraId="00000291">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sells=int(input())</w:t>
      </w:r>
    </w:p>
    <w:p w:rsidR="00000000" w:rsidDel="00000000" w:rsidP="00000000" w:rsidRDefault="00000000" w:rsidRPr="00000000" w14:paraId="00000292">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g=(((sells-(buys+repair))/(buys+repair))*100)</w:t>
      </w:r>
    </w:p>
    <w:p w:rsidR="00000000" w:rsidDel="00000000" w:rsidP="00000000" w:rsidRDefault="00000000" w:rsidRPr="00000000" w14:paraId="00000293">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print("{:.2f}".format(g), "is the gain percent.")</w:t>
      </w:r>
    </w:p>
    <w:p w:rsidR="00000000" w:rsidDel="00000000" w:rsidP="00000000" w:rsidRDefault="00000000" w:rsidRPr="00000000" w14:paraId="0000029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5">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873500"/>
            <wp:effectExtent b="0" l="0" r="0" t="0"/>
            <wp:docPr id="166" name="image164.png"/>
            <a:graphic>
              <a:graphicData uri="http://schemas.openxmlformats.org/drawingml/2006/picture">
                <pic:pic>
                  <pic:nvPicPr>
                    <pic:cNvPr id="0" name="image164.png"/>
                    <pic:cNvPicPr preferRelativeResize="0"/>
                  </pic:nvPicPr>
                  <pic:blipFill>
                    <a:blip r:embed="rId14"/>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1.5 </w:t>
        <w:tab/>
        <w:tab/>
        <w:tab/>
        <w:tab/>
        <w:t xml:space="preserve">Date:</w:t>
      </w:r>
    </w:p>
    <w:p w:rsidR="00000000" w:rsidDel="00000000" w:rsidP="00000000" w:rsidRDefault="00000000" w:rsidRPr="00000000" w14:paraId="0000029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29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4"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4" name="image148.png"/>
                <a:graphic>
                  <a:graphicData uri="http://schemas.openxmlformats.org/drawingml/2006/picture">
                    <pic:pic>
                      <pic:nvPicPr>
                        <pic:cNvPr id="0" name="image148.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29C">
      <w:pPr>
        <w:jc w:val="center"/>
        <w:rPr>
          <w:rFonts w:ascii="Century Schoolbook" w:cs="Century Schoolbook" w:eastAsia="Century Schoolbook" w:hAnsi="Century Schoolbook"/>
          <w:b w:val="1"/>
          <w:sz w:val="32"/>
          <w:szCs w:val="32"/>
        </w:rPr>
      </w:pPr>
      <w:hyperlink r:id="rId15">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Deposits</w:t>
        </w:r>
      </w:hyperlink>
      <w:r w:rsidDel="00000000" w:rsidR="00000000" w:rsidRPr="00000000">
        <w:rPr>
          <w:rtl w:val="0"/>
        </w:rPr>
      </w:r>
    </w:p>
    <w:p w:rsidR="00000000" w:rsidDel="00000000" w:rsidP="00000000" w:rsidRDefault="00000000" w:rsidRPr="00000000" w14:paraId="0000029D">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000000" w:rsidDel="00000000" w:rsidP="00000000" w:rsidRDefault="00000000" w:rsidRPr="00000000" w14:paraId="0000029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9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w:t>
      </w:r>
    </w:p>
    <w:p w:rsidR="00000000" w:rsidDel="00000000" w:rsidP="00000000" w:rsidRDefault="00000000" w:rsidRPr="00000000" w14:paraId="000002A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p w:rsidR="00000000" w:rsidDel="00000000" w:rsidP="00000000" w:rsidRDefault="00000000" w:rsidRPr="00000000" w14:paraId="000002A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A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Your total refund will be $6.00.</w:t>
        <w:br w:type="textWrapping"/>
      </w:r>
    </w:p>
    <w:p w:rsidR="00000000" w:rsidDel="00000000" w:rsidP="00000000" w:rsidRDefault="00000000" w:rsidRPr="00000000" w14:paraId="000002A3">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7"/>
        <w:tblW w:w="4546.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3656"/>
        <w:tblGridChange w:id="0">
          <w:tblGrid>
            <w:gridCol w:w="890"/>
            <w:gridCol w:w="365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A4">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A5">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A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p w:rsidR="00000000" w:rsidDel="00000000" w:rsidP="00000000" w:rsidRDefault="00000000" w:rsidRPr="00000000" w14:paraId="000002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Your total refund will be $7.00.</w:t>
            </w:r>
          </w:p>
        </w:tc>
      </w:tr>
    </w:tbl>
    <w:p w:rsidR="00000000" w:rsidDel="00000000" w:rsidP="00000000" w:rsidRDefault="00000000" w:rsidRPr="00000000" w14:paraId="000002A9">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A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2A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AC">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2AD">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2AE">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c=a*0.1</w:t>
      </w:r>
    </w:p>
    <w:p w:rsidR="00000000" w:rsidDel="00000000" w:rsidP="00000000" w:rsidRDefault="00000000" w:rsidRPr="00000000" w14:paraId="000002AF">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d=b*0.25</w:t>
      </w:r>
    </w:p>
    <w:p w:rsidR="00000000" w:rsidDel="00000000" w:rsidP="00000000" w:rsidRDefault="00000000" w:rsidRPr="00000000" w14:paraId="000002B0">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e=c+d</w:t>
      </w:r>
    </w:p>
    <w:p w:rsidR="00000000" w:rsidDel="00000000" w:rsidP="00000000" w:rsidRDefault="00000000" w:rsidRPr="00000000" w14:paraId="000002B1">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print("Your total refund will be ${:.2f}.".format(e))</w:t>
      </w:r>
    </w:p>
    <w:p w:rsidR="00000000" w:rsidDel="00000000" w:rsidP="00000000" w:rsidRDefault="00000000" w:rsidRPr="00000000" w14:paraId="000002B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3">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175000"/>
            <wp:effectExtent b="0" l="0" r="0" t="0"/>
            <wp:docPr id="169" name="image168.png"/>
            <a:graphic>
              <a:graphicData uri="http://schemas.openxmlformats.org/drawingml/2006/picture">
                <pic:pic>
                  <pic:nvPicPr>
                    <pic:cNvPr id="0" name="image168.png"/>
                    <pic:cNvPicPr preferRelativeResize="0"/>
                  </pic:nvPicPr>
                  <pic:blipFill>
                    <a:blip r:embed="rId1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1.6 </w:t>
        <w:tab/>
        <w:tab/>
        <w:tab/>
        <w:tab/>
        <w:t xml:space="preserve">Date:</w:t>
      </w:r>
    </w:p>
    <w:p w:rsidR="00000000" w:rsidDel="00000000" w:rsidP="00000000" w:rsidRDefault="00000000" w:rsidRPr="00000000" w14:paraId="000002B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2B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80"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80" name="image162.png"/>
                <a:graphic>
                  <a:graphicData uri="http://schemas.openxmlformats.org/drawingml/2006/picture">
                    <pic:pic>
                      <pic:nvPicPr>
                        <pic:cNvPr id="0" name="image16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2BB">
      <w:pPr>
        <w:jc w:val="center"/>
        <w:rPr>
          <w:rFonts w:ascii="Century Schoolbook" w:cs="Century Schoolbook" w:eastAsia="Century Schoolbook" w:hAnsi="Century Schoolbook"/>
          <w:b w:val="1"/>
          <w:sz w:val="32"/>
          <w:szCs w:val="32"/>
        </w:rPr>
      </w:pPr>
      <w:hyperlink r:id="rId17">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Carpenter</w:t>
        </w:r>
      </w:hyperlink>
      <w:r w:rsidDel="00000000" w:rsidR="00000000" w:rsidRPr="00000000">
        <w:rPr>
          <w:rtl w:val="0"/>
        </w:rPr>
      </w:r>
    </w:p>
    <w:p w:rsidR="00000000" w:rsidDel="00000000" w:rsidP="00000000" w:rsidRDefault="00000000" w:rsidRPr="00000000" w14:paraId="000002BC">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000000" w:rsidDel="00000000" w:rsidP="00000000" w:rsidRDefault="00000000" w:rsidRPr="00000000" w14:paraId="000002B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b w:val="1"/>
          <w:sz w:val="24"/>
          <w:szCs w:val="24"/>
          <w:rtl w:val="0"/>
        </w:rPr>
        <w:t xml:space="preserve">Hint:</w:t>
      </w:r>
      <w:r w:rsidDel="00000000" w:rsidR="00000000" w:rsidRPr="00000000">
        <w:rPr>
          <w:rtl w:val="0"/>
        </w:rPr>
      </w:r>
    </w:p>
    <w:p w:rsidR="00000000" w:rsidDel="00000000" w:rsidP="00000000" w:rsidRDefault="00000000" w:rsidRPr="00000000" w14:paraId="000002B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the final result(hrs) are in -ve convert that to +ve using abs() function</w:t>
      </w:r>
    </w:p>
    <w:p w:rsidR="00000000" w:rsidDel="00000000" w:rsidP="00000000" w:rsidRDefault="00000000" w:rsidRPr="00000000" w14:paraId="000002B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abs() function returns the absolute value of the given number.</w:t>
        <w:br w:type="textWrapping"/>
      </w:r>
    </w:p>
    <w:p w:rsidR="00000000" w:rsidDel="00000000" w:rsidP="00000000" w:rsidRDefault="00000000" w:rsidRPr="00000000" w14:paraId="000002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number = -20</w:t>
      </w:r>
    </w:p>
    <w:p w:rsidR="00000000" w:rsidDel="00000000" w:rsidP="00000000" w:rsidRDefault="00000000" w:rsidRPr="00000000" w14:paraId="000002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absolute_number = abs(number)</w:t>
      </w:r>
    </w:p>
    <w:p w:rsidR="00000000" w:rsidDel="00000000" w:rsidP="00000000" w:rsidRDefault="00000000" w:rsidRPr="00000000" w14:paraId="000002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print(absolute_number)</w:t>
      </w:r>
    </w:p>
    <w:p w:rsidR="00000000" w:rsidDel="00000000" w:rsidP="00000000" w:rsidRDefault="00000000" w:rsidRPr="00000000" w14:paraId="000002C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Output:20</w:t>
      </w:r>
    </w:p>
    <w:p w:rsidR="00000000" w:rsidDel="00000000" w:rsidP="00000000" w:rsidRDefault="00000000" w:rsidRPr="00000000" w14:paraId="000002C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r w:rsidDel="00000000" w:rsidR="00000000" w:rsidRPr="00000000">
        <w:rPr>
          <w:rFonts w:ascii="Century Schoolbook" w:cs="Century Schoolbook" w:eastAsia="Century Schoolbook" w:hAnsi="Century Schoolbook"/>
          <w:b w:val="1"/>
          <w:sz w:val="24"/>
          <w:szCs w:val="24"/>
          <w:rtl w:val="0"/>
        </w:rPr>
        <w:t xml:space="preserve">Sample Input:</w:t>
      </w:r>
      <w:r w:rsidDel="00000000" w:rsidR="00000000" w:rsidRPr="00000000">
        <w:rPr>
          <w:rtl w:val="0"/>
        </w:rPr>
      </w:r>
    </w:p>
    <w:p w:rsidR="00000000" w:rsidDel="00000000" w:rsidP="00000000" w:rsidRDefault="00000000" w:rsidRPr="00000000" w14:paraId="000002C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450</w:t>
      </w:r>
    </w:p>
    <w:p w:rsidR="00000000" w:rsidDel="00000000" w:rsidP="00000000" w:rsidRDefault="00000000" w:rsidRPr="00000000" w14:paraId="000002C7">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b w:val="1"/>
          <w:sz w:val="24"/>
          <w:szCs w:val="24"/>
          <w:rtl w:val="0"/>
        </w:rPr>
        <w:t xml:space="preserve">Sample Output:</w:t>
      </w:r>
      <w:r w:rsidDel="00000000" w:rsidR="00000000" w:rsidRPr="00000000">
        <w:rPr>
          <w:rtl w:val="0"/>
        </w:rPr>
      </w:r>
    </w:p>
    <w:p w:rsidR="00000000" w:rsidDel="00000000" w:rsidP="00000000" w:rsidRDefault="00000000" w:rsidRPr="00000000" w14:paraId="000002C8">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weekdays 10.38</w:t>
      </w:r>
    </w:p>
    <w:p w:rsidR="00000000" w:rsidDel="00000000" w:rsidP="00000000" w:rsidRDefault="00000000" w:rsidRPr="00000000" w14:paraId="000002C9">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weekend 0.38</w:t>
        <w:br w:type="textWrapping"/>
      </w:r>
    </w:p>
    <w:p w:rsidR="00000000" w:rsidDel="00000000" w:rsidP="00000000" w:rsidRDefault="00000000" w:rsidRPr="00000000" w14:paraId="000002CA">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8"/>
        <w:tblW w:w="2830.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1940"/>
        <w:tblGridChange w:id="0">
          <w:tblGrid>
            <w:gridCol w:w="890"/>
            <w:gridCol w:w="194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C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C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weekdays 10.38</w:t>
            </w:r>
          </w:p>
          <w:p w:rsidR="00000000" w:rsidDel="00000000" w:rsidP="00000000" w:rsidRDefault="00000000" w:rsidRPr="00000000" w14:paraId="000002C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weekend 0.38</w:t>
            </w:r>
          </w:p>
        </w:tc>
      </w:tr>
    </w:tbl>
    <w:p w:rsidR="00000000" w:rsidDel="00000000" w:rsidP="00000000" w:rsidRDefault="00000000" w:rsidRPr="00000000" w14:paraId="000002D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2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2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D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s=int(input())</w:t>
      </w:r>
    </w:p>
    <w:p w:rsidR="00000000" w:rsidDel="00000000" w:rsidP="00000000" w:rsidRDefault="00000000" w:rsidRPr="00000000" w14:paraId="000002D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a=(500-s)/130</w:t>
      </w:r>
    </w:p>
    <w:p w:rsidR="00000000" w:rsidDel="00000000" w:rsidP="00000000" w:rsidRDefault="00000000" w:rsidRPr="00000000" w14:paraId="000002D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print("weekdays {:.2f}".format(abs(a)+10))</w:t>
      </w:r>
    </w:p>
    <w:p w:rsidR="00000000" w:rsidDel="00000000" w:rsidP="00000000" w:rsidRDefault="00000000" w:rsidRPr="00000000" w14:paraId="000002D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print("weekend {:.2f}".format(abs(a)))</w:t>
      </w:r>
    </w:p>
    <w:p w:rsidR="00000000" w:rsidDel="00000000" w:rsidP="00000000" w:rsidRDefault="00000000" w:rsidRPr="00000000" w14:paraId="000002D8">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9">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A">
      <w:pPr>
        <w:pStyle w:val="Heading3"/>
        <w:shd w:fill="ffffff" w:val="clear"/>
        <w:spacing w:before="0" w:lineRule="auto"/>
        <w:ind w:firstLine="72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048000"/>
            <wp:effectExtent b="0" l="0" r="0" t="0"/>
            <wp:docPr id="171" name="image170.png"/>
            <a:graphic>
              <a:graphicData uri="http://schemas.openxmlformats.org/drawingml/2006/picture">
                <pic:pic>
                  <pic:nvPicPr>
                    <pic:cNvPr id="0" name="image170.png"/>
                    <pic:cNvPicPr preferRelativeResize="0"/>
                  </pic:nvPicPr>
                  <pic:blipFill>
                    <a:blip r:embed="rId1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C">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D">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7">
      <w:pPr>
        <w:pStyle w:val="Heading3"/>
        <w:shd w:fill="ffffff" w:val="clear"/>
        <w:spacing w:before="0" w:lineRule="auto"/>
        <w:ind w:left="1440" w:firstLine="720"/>
        <w:rPr>
          <w:rFonts w:ascii="Century Schoolbook" w:cs="Century Schoolbook" w:eastAsia="Century Schoolbook" w:hAnsi="Century Schoolbook"/>
          <w:b w:val="1"/>
          <w:color w:val="000000"/>
          <w:sz w:val="36"/>
          <w:szCs w:val="36"/>
        </w:rPr>
      </w:pPr>
      <w:hyperlink r:id="rId19">
        <w:r w:rsidDel="00000000" w:rsidR="00000000" w:rsidRPr="00000000">
          <w:rPr>
            <w:rFonts w:ascii="Century Schoolbook" w:cs="Century Schoolbook" w:eastAsia="Century Schoolbook" w:hAnsi="Century Schoolbook"/>
            <w:b w:val="1"/>
            <w:color w:val="000000"/>
            <w:sz w:val="36"/>
            <w:szCs w:val="36"/>
            <w:rtl w:val="0"/>
          </w:rPr>
          <w:t xml:space="preserve">02- Operators in Python</w:t>
        </w:r>
      </w:hyperlink>
      <w:r w:rsidDel="00000000" w:rsidR="00000000" w:rsidRPr="00000000">
        <w:rPr>
          <w:rtl w:val="0"/>
        </w:rPr>
      </w:r>
    </w:p>
    <w:p w:rsidR="00000000" w:rsidDel="00000000" w:rsidP="00000000" w:rsidRDefault="00000000" w:rsidRPr="00000000" w14:paraId="000002E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2.1 </w:t>
        <w:tab/>
        <w:tab/>
        <w:tab/>
        <w:tab/>
        <w:t xml:space="preserve">Date:</w:t>
      </w:r>
    </w:p>
    <w:p w:rsidR="00000000" w:rsidDel="00000000" w:rsidP="00000000" w:rsidRDefault="00000000" w:rsidRPr="00000000" w14:paraId="000002E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2E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82"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82" name="image165.png"/>
                <a:graphic>
                  <a:graphicData uri="http://schemas.openxmlformats.org/drawingml/2006/picture">
                    <pic:pic>
                      <pic:nvPicPr>
                        <pic:cNvPr id="0" name="image165.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2EE">
      <w:pPr>
        <w:jc w:val="center"/>
        <w:rPr>
          <w:rFonts w:ascii="Century Schoolbook" w:cs="Century Schoolbook" w:eastAsia="Century Schoolbook" w:hAnsi="Century Schoolbook"/>
          <w:b w:val="1"/>
          <w:sz w:val="32"/>
          <w:szCs w:val="32"/>
        </w:rPr>
      </w:pPr>
      <w:hyperlink r:id="rId20">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Widgets and Gizmos</w:t>
        </w:r>
      </w:hyperlink>
      <w:r w:rsidDel="00000000" w:rsidR="00000000" w:rsidRPr="00000000">
        <w:rPr>
          <w:rtl w:val="0"/>
        </w:rPr>
      </w:r>
    </w:p>
    <w:p w:rsidR="00000000" w:rsidDel="00000000" w:rsidP="00000000" w:rsidRDefault="00000000" w:rsidRPr="00000000" w14:paraId="000002E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000000" w:rsidDel="00000000" w:rsidP="00000000" w:rsidRDefault="00000000" w:rsidRPr="00000000" w14:paraId="000002F0">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F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2F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2F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w:t>
      </w:r>
    </w:p>
    <w:p w:rsidR="00000000" w:rsidDel="00000000" w:rsidP="00000000" w:rsidRDefault="00000000" w:rsidRPr="00000000" w14:paraId="000002F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2F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total weight of all these widgets and gizmos is 2990 grams.</w:t>
      </w:r>
    </w:p>
    <w:p w:rsidR="00000000" w:rsidDel="00000000" w:rsidP="00000000" w:rsidRDefault="00000000" w:rsidRPr="00000000" w14:paraId="000002F6">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9"/>
        <w:tblW w:w="693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6042"/>
        <w:tblGridChange w:id="0">
          <w:tblGrid>
            <w:gridCol w:w="890"/>
            <w:gridCol w:w="604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F7">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F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F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w:t>
            </w:r>
          </w:p>
          <w:p w:rsidR="00000000" w:rsidDel="00000000" w:rsidP="00000000" w:rsidRDefault="00000000" w:rsidRPr="00000000" w14:paraId="000002F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F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The total weight of all these widgets and gizmos is 2990 grams.</w:t>
            </w:r>
          </w:p>
        </w:tc>
      </w:tr>
    </w:tbl>
    <w:p w:rsidR="00000000" w:rsidDel="00000000" w:rsidP="00000000" w:rsidRDefault="00000000" w:rsidRPr="00000000" w14:paraId="000002F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2F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2F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2F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print("The total weight of all these widgets and gizmos is",((a*75)+(b*112)),"grams.")</w:t>
      </w:r>
    </w:p>
    <w:p w:rsidR="00000000" w:rsidDel="00000000" w:rsidP="00000000" w:rsidRDefault="00000000" w:rsidRPr="00000000" w14:paraId="0000030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Pr>
        <w:drawing>
          <wp:inline distB="114300" distT="114300" distL="114300" distR="114300">
            <wp:extent cx="5943600" cy="1943100"/>
            <wp:effectExtent b="0" l="0" r="0" t="0"/>
            <wp:docPr id="173" name="image172.png"/>
            <a:graphic>
              <a:graphicData uri="http://schemas.openxmlformats.org/drawingml/2006/picture">
                <pic:pic>
                  <pic:nvPicPr>
                    <pic:cNvPr id="0" name="image172.png"/>
                    <pic:cNvPicPr preferRelativeResize="0"/>
                  </pic:nvPicPr>
                  <pic:blipFill>
                    <a:blip r:embed="rId21"/>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2.2 </w:t>
        <w:tab/>
        <w:tab/>
        <w:tab/>
        <w:tab/>
        <w:t xml:space="preserve">Date:</w:t>
      </w:r>
    </w:p>
    <w:p w:rsidR="00000000" w:rsidDel="00000000" w:rsidP="00000000" w:rsidRDefault="00000000" w:rsidRPr="00000000" w14:paraId="0000030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30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8"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8" name="image154.png"/>
                <a:graphic>
                  <a:graphicData uri="http://schemas.openxmlformats.org/drawingml/2006/picture">
                    <pic:pic>
                      <pic:nvPicPr>
                        <pic:cNvPr id="0" name="image154.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30E">
      <w:pPr>
        <w:shd w:fill="ffffff" w:val="clear"/>
        <w:spacing w:after="280" w:before="280" w:line="240" w:lineRule="auto"/>
        <w:jc w:val="center"/>
        <w:rPr>
          <w:rFonts w:ascii="Century Schoolbook" w:cs="Century Schoolbook" w:eastAsia="Century Schoolbook" w:hAnsi="Century Schoolbook"/>
          <w:b w:val="1"/>
          <w:sz w:val="32"/>
          <w:szCs w:val="32"/>
        </w:rPr>
      </w:pPr>
      <w:hyperlink r:id="rId22">
        <w:r w:rsidDel="00000000" w:rsidR="00000000" w:rsidRPr="00000000">
          <w:rPr>
            <w:rFonts w:ascii="Century Schoolbook" w:cs="Century Schoolbook" w:eastAsia="Century Schoolbook" w:hAnsi="Century Schoolbook"/>
            <w:b w:val="1"/>
            <w:color w:val="000000"/>
            <w:sz w:val="32"/>
            <w:szCs w:val="32"/>
            <w:u w:val="single"/>
            <w:rtl w:val="0"/>
          </w:rPr>
          <w:t xml:space="preserve">Doll Sings</w:t>
        </w:r>
      </w:hyperlink>
      <w:r w:rsidDel="00000000" w:rsidR="00000000" w:rsidRPr="00000000">
        <w:rPr>
          <w:rtl w:val="0"/>
        </w:rPr>
      </w:r>
    </w:p>
    <w:p w:rsidR="00000000" w:rsidDel="00000000" w:rsidP="00000000" w:rsidRDefault="00000000" w:rsidRPr="00000000" w14:paraId="0000030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rsidR="00000000" w:rsidDel="00000000" w:rsidP="00000000" w:rsidRDefault="00000000" w:rsidRPr="00000000" w14:paraId="0000031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Lokpaul wins print true, otherwise false.</w:t>
      </w:r>
    </w:p>
    <w:p w:rsidR="00000000" w:rsidDel="00000000" w:rsidP="00000000" w:rsidRDefault="00000000" w:rsidRPr="00000000" w14:paraId="00000311">
      <w:pPr>
        <w:spacing w:after="12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1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31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1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31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31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Since 10 is an even number and a number between 0 and 100, True is printed</w:t>
      </w:r>
    </w:p>
    <w:p w:rsidR="00000000" w:rsidDel="00000000" w:rsidP="00000000" w:rsidRDefault="00000000" w:rsidRPr="00000000" w14:paraId="0000031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31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31B">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if(a&gt;0 and a&lt;100 and a%2==0):</w:t>
      </w:r>
    </w:p>
    <w:p w:rsidR="00000000" w:rsidDel="00000000" w:rsidP="00000000" w:rsidRDefault="00000000" w:rsidRPr="00000000" w14:paraId="0000031C">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print("True")</w:t>
      </w:r>
    </w:p>
    <w:p w:rsidR="00000000" w:rsidDel="00000000" w:rsidP="00000000" w:rsidRDefault="00000000" w:rsidRPr="00000000" w14:paraId="0000031D">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31E">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print("False")</w:t>
      </w:r>
    </w:p>
    <w:p w:rsidR="00000000" w:rsidDel="00000000" w:rsidP="00000000" w:rsidRDefault="00000000" w:rsidRPr="00000000" w14:paraId="0000031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Pr>
        <w:drawing>
          <wp:inline distB="114300" distT="114300" distL="114300" distR="114300">
            <wp:extent cx="5943600" cy="2451100"/>
            <wp:effectExtent b="0" l="0" r="0" t="0"/>
            <wp:docPr id="174" name="image174.png"/>
            <a:graphic>
              <a:graphicData uri="http://schemas.openxmlformats.org/drawingml/2006/picture">
                <pic:pic>
                  <pic:nvPicPr>
                    <pic:cNvPr id="0" name="image174.png"/>
                    <pic:cNvPicPr preferRelativeResize="0"/>
                  </pic:nvPicPr>
                  <pic:blipFill>
                    <a:blip r:embed="rId23"/>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2.3 </w:t>
        <w:tab/>
        <w:tab/>
        <w:tab/>
        <w:tab/>
        <w:t xml:space="preserve">Date:</w:t>
      </w:r>
    </w:p>
    <w:p w:rsidR="00000000" w:rsidDel="00000000" w:rsidP="00000000" w:rsidRDefault="00000000" w:rsidRPr="00000000" w14:paraId="0000032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32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5"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5" name="image97.png"/>
                <a:graphic>
                  <a:graphicData uri="http://schemas.openxmlformats.org/drawingml/2006/picture">
                    <pic:pic>
                      <pic:nvPicPr>
                        <pic:cNvPr id="0" name="image97.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32E">
      <w:pPr>
        <w:spacing w:after="120" w:line="240" w:lineRule="auto"/>
        <w:jc w:val="center"/>
        <w:rPr>
          <w:rFonts w:ascii="Century Schoolbook" w:cs="Century Schoolbook" w:eastAsia="Century Schoolbook" w:hAnsi="Century Schoolbook"/>
          <w:b w:val="1"/>
          <w:sz w:val="32"/>
          <w:szCs w:val="32"/>
        </w:rPr>
      </w:pPr>
      <w:hyperlink r:id="rId24">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Birthday Party</w:t>
        </w:r>
      </w:hyperlink>
      <w:r w:rsidDel="00000000" w:rsidR="00000000" w:rsidRPr="00000000">
        <w:rPr>
          <w:rtl w:val="0"/>
        </w:rPr>
      </w:r>
    </w:p>
    <w:p w:rsidR="00000000" w:rsidDel="00000000" w:rsidP="00000000" w:rsidRDefault="00000000" w:rsidRPr="00000000" w14:paraId="0000032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000000" w:rsidDel="00000000" w:rsidP="00000000" w:rsidRDefault="00000000" w:rsidRPr="00000000" w14:paraId="0000033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3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Given: </w:t>
      </w:r>
    </w:p>
    <w:p w:rsidR="00000000" w:rsidDel="00000000" w:rsidP="00000000" w:rsidRDefault="00000000" w:rsidRPr="00000000" w14:paraId="0000033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N-No of friends</w:t>
      </w:r>
    </w:p>
    <w:p w:rsidR="00000000" w:rsidDel="00000000" w:rsidP="00000000" w:rsidRDefault="00000000" w:rsidRPr="00000000" w14:paraId="0000033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P1,P2,P3 AND P4-No of chocolates</w:t>
      </w:r>
    </w:p>
    <w:p w:rsidR="00000000" w:rsidDel="00000000" w:rsidP="00000000" w:rsidRDefault="00000000" w:rsidRPr="00000000" w14:paraId="0000033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33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"True" if he can buy that packet and "False" if he can't buy that packet.</w:t>
      </w:r>
    </w:p>
    <w:p w:rsidR="00000000" w:rsidDel="00000000" w:rsidP="00000000" w:rsidRDefault="00000000" w:rsidRPr="00000000" w14:paraId="0000033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AND OUTPUT:</w:t>
      </w:r>
    </w:p>
    <w:p w:rsidR="00000000" w:rsidDel="00000000" w:rsidP="00000000" w:rsidRDefault="00000000" w:rsidRPr="00000000" w14:paraId="0000033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33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25</w:t>
      </w:r>
    </w:p>
    <w:p w:rsidR="00000000" w:rsidDel="00000000" w:rsidP="00000000" w:rsidRDefault="00000000" w:rsidRPr="00000000" w14:paraId="0000033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12  </w:t>
      </w:r>
    </w:p>
    <w:p w:rsidR="00000000" w:rsidDel="00000000" w:rsidP="00000000" w:rsidRDefault="00000000" w:rsidRPr="00000000" w14:paraId="0000033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10  </w:t>
      </w:r>
    </w:p>
    <w:p w:rsidR="00000000" w:rsidDel="00000000" w:rsidP="00000000" w:rsidRDefault="00000000" w:rsidRPr="00000000" w14:paraId="0000033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33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33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 False True False</w:t>
      </w:r>
    </w:p>
    <w:p w:rsidR="00000000" w:rsidDel="00000000" w:rsidP="00000000" w:rsidRDefault="00000000" w:rsidRPr="00000000" w14:paraId="0000033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3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4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34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34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b=int(input())</w:t>
      </w:r>
    </w:p>
    <w:p w:rsidR="00000000" w:rsidDel="00000000" w:rsidP="00000000" w:rsidRDefault="00000000" w:rsidRPr="00000000" w14:paraId="0000034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c=int(input())</w:t>
      </w:r>
    </w:p>
    <w:p w:rsidR="00000000" w:rsidDel="00000000" w:rsidP="00000000" w:rsidRDefault="00000000" w:rsidRPr="00000000" w14:paraId="0000034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d=int(input())</w:t>
      </w:r>
    </w:p>
    <w:p w:rsidR="00000000" w:rsidDel="00000000" w:rsidP="00000000" w:rsidRDefault="00000000" w:rsidRPr="00000000" w14:paraId="0000034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e=int(input())</w:t>
      </w:r>
    </w:p>
    <w:p w:rsidR="00000000" w:rsidDel="00000000" w:rsidP="00000000" w:rsidRDefault="00000000" w:rsidRPr="00000000" w14:paraId="0000034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print(b%a==0,c%a==0,d%a==0,e%a==0)</w:t>
      </w:r>
    </w:p>
    <w:p w:rsidR="00000000" w:rsidDel="00000000" w:rsidP="00000000" w:rsidRDefault="00000000" w:rsidRPr="00000000" w14:paraId="0000034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4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4203700"/>
            <wp:effectExtent b="0" l="0" r="0" t="0"/>
            <wp:docPr id="175" name="image175.png"/>
            <a:graphic>
              <a:graphicData uri="http://schemas.openxmlformats.org/drawingml/2006/picture">
                <pic:pic>
                  <pic:nvPicPr>
                    <pic:cNvPr id="0" name="image175.png"/>
                    <pic:cNvPicPr preferRelativeResize="0"/>
                  </pic:nvPicPr>
                  <pic:blipFill>
                    <a:blip r:embed="rId25"/>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2.4 </w:t>
        <w:tab/>
        <w:tab/>
        <w:tab/>
        <w:tab/>
        <w:t xml:space="preserve">Date:</w:t>
      </w:r>
    </w:p>
    <w:p w:rsidR="00000000" w:rsidDel="00000000" w:rsidP="00000000" w:rsidRDefault="00000000" w:rsidRPr="00000000" w14:paraId="0000037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37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7"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7" name="image121.png"/>
                <a:graphic>
                  <a:graphicData uri="http://schemas.openxmlformats.org/drawingml/2006/picture">
                    <pic:pic>
                      <pic:nvPicPr>
                        <pic:cNvPr id="0" name="image121.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375">
      <w:pPr>
        <w:jc w:val="center"/>
        <w:rPr>
          <w:rFonts w:ascii="Century Schoolbook" w:cs="Century Schoolbook" w:eastAsia="Century Schoolbook" w:hAnsi="Century Schoolbook"/>
          <w:b w:val="1"/>
          <w:sz w:val="32"/>
          <w:szCs w:val="32"/>
        </w:rPr>
      </w:pPr>
      <w:hyperlink r:id="rId26">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Hamming Weight</w:t>
        </w:r>
      </w:hyperlink>
      <w:r w:rsidDel="00000000" w:rsidR="00000000" w:rsidRPr="00000000">
        <w:rPr>
          <w:rtl w:val="0"/>
        </w:rPr>
      </w:r>
    </w:p>
    <w:p w:rsidR="00000000" w:rsidDel="00000000" w:rsidP="00000000" w:rsidRDefault="00000000" w:rsidRPr="00000000" w14:paraId="00000376">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that takes a integer between 0 and 15 as input and displays the number of '1' s in its binary form.(Hint:use python bitwise operator.</w:t>
      </w:r>
    </w:p>
    <w:p w:rsidR="00000000" w:rsidDel="00000000" w:rsidP="00000000" w:rsidRDefault="00000000" w:rsidRPr="00000000" w14:paraId="0000037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7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37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7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37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37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binary representation of 3 is 011, hence there are 2 ones in it. so the output is 2.</w:t>
      </w:r>
    </w:p>
    <w:p w:rsidR="00000000" w:rsidDel="00000000" w:rsidP="00000000" w:rsidRDefault="00000000" w:rsidRPr="00000000" w14:paraId="0000037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E">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37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38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n=bin(a)</w:t>
      </w:r>
    </w:p>
    <w:p w:rsidR="00000000" w:rsidDel="00000000" w:rsidP="00000000" w:rsidRDefault="00000000" w:rsidRPr="00000000" w14:paraId="0000038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n=n.replace("0b","")</w:t>
      </w:r>
    </w:p>
    <w:p w:rsidR="00000000" w:rsidDel="00000000" w:rsidP="00000000" w:rsidRDefault="00000000" w:rsidRPr="00000000" w14:paraId="0000038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s=str(n)</w:t>
      </w:r>
    </w:p>
    <w:p w:rsidR="00000000" w:rsidDel="00000000" w:rsidP="00000000" w:rsidRDefault="00000000" w:rsidRPr="00000000" w14:paraId="0000038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c=list(s)</w:t>
      </w:r>
    </w:p>
    <w:p w:rsidR="00000000" w:rsidDel="00000000" w:rsidP="00000000" w:rsidRDefault="00000000" w:rsidRPr="00000000" w14:paraId="0000038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d=0</w:t>
      </w:r>
    </w:p>
    <w:p w:rsidR="00000000" w:rsidDel="00000000" w:rsidP="00000000" w:rsidRDefault="00000000" w:rsidRPr="00000000" w14:paraId="0000038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i in range(len(c)):</w:t>
      </w:r>
    </w:p>
    <w:p w:rsidR="00000000" w:rsidDel="00000000" w:rsidP="00000000" w:rsidRDefault="00000000" w:rsidRPr="00000000" w14:paraId="0000038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if(int(c[i])==1):</w:t>
      </w:r>
    </w:p>
    <w:p w:rsidR="00000000" w:rsidDel="00000000" w:rsidP="00000000" w:rsidRDefault="00000000" w:rsidRPr="00000000" w14:paraId="0000038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d+=1</w:t>
      </w:r>
    </w:p>
    <w:p w:rsidR="00000000" w:rsidDel="00000000" w:rsidP="00000000" w:rsidRDefault="00000000" w:rsidRPr="00000000" w14:paraId="0000038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print(d)</w:t>
      </w:r>
    </w:p>
    <w:p w:rsidR="00000000" w:rsidDel="00000000" w:rsidP="00000000" w:rsidRDefault="00000000" w:rsidRPr="00000000" w14:paraId="00000389">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8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413000"/>
            <wp:effectExtent b="0" l="0" r="0" t="0"/>
            <wp:docPr id="152" name="image134.png"/>
            <a:graphic>
              <a:graphicData uri="http://schemas.openxmlformats.org/drawingml/2006/picture">
                <pic:pic>
                  <pic:nvPicPr>
                    <pic:cNvPr id="0" name="image134.png"/>
                    <pic:cNvPicPr preferRelativeResize="0"/>
                  </pic:nvPicPr>
                  <pic:blipFill>
                    <a:blip r:embed="rId27"/>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8C">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8D">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8E">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8F">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0">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1">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2">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3">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4">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5">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6">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7">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8">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9">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39A">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9B">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9C">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9D">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9E">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9F">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0">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1">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2">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3">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4">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5">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6">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7">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8">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9">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2.5 </w:t>
        <w:tab/>
        <w:tab/>
        <w:tab/>
        <w:tab/>
        <w:t xml:space="preserve">Date:</w:t>
      </w:r>
    </w:p>
    <w:p w:rsidR="00000000" w:rsidDel="00000000" w:rsidP="00000000" w:rsidRDefault="00000000" w:rsidRPr="00000000" w14:paraId="000003A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3A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3AD">
      <w:pPr>
        <w:shd w:fill="ffffff" w:val="clear"/>
        <w:spacing w:after="280" w:before="280" w:line="240" w:lineRule="auto"/>
        <w:jc w:val="center"/>
        <w:rPr>
          <w:rFonts w:ascii="Century Schoolbook" w:cs="Century Schoolbook" w:eastAsia="Century Schoolbook" w:hAnsi="Century Schoolbook"/>
          <w:b w:val="1"/>
          <w:sz w:val="32"/>
          <w:szCs w:val="32"/>
        </w:rPr>
      </w:pPr>
      <w:hyperlink r:id="rId28">
        <w:r w:rsidDel="00000000" w:rsidR="00000000" w:rsidRPr="00000000">
          <w:rPr>
            <w:rFonts w:ascii="Century Schoolbook" w:cs="Century Schoolbook" w:eastAsia="Century Schoolbook" w:hAnsi="Century Schoolbook"/>
            <w:b w:val="1"/>
            <w:color w:val="000000"/>
            <w:sz w:val="32"/>
            <w:szCs w:val="32"/>
            <w:u w:val="single"/>
            <w:rtl w:val="0"/>
          </w:rPr>
          <w:t xml:space="preserve">Compound Interest</w:t>
        </w:r>
      </w:hyperlink>
      <w:r w:rsidDel="00000000" w:rsidR="00000000" w:rsidRPr="00000000">
        <w:rPr>
          <w:rtl w:val="0"/>
        </w:rPr>
      </w:r>
    </w:p>
    <w:p w:rsidR="00000000" w:rsidDel="00000000" w:rsidP="00000000" w:rsidRDefault="00000000" w:rsidRPr="00000000" w14:paraId="000003AE">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000000" w:rsidDel="00000000" w:rsidP="00000000" w:rsidRDefault="00000000" w:rsidRPr="00000000" w14:paraId="000003A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B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10000</w:t>
      </w:r>
    </w:p>
    <w:p w:rsidR="00000000" w:rsidDel="00000000" w:rsidP="00000000" w:rsidRDefault="00000000" w:rsidRPr="00000000" w14:paraId="000003B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B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1: $10400.00.</w:t>
      </w:r>
    </w:p>
    <w:p w:rsidR="00000000" w:rsidDel="00000000" w:rsidP="00000000" w:rsidRDefault="00000000" w:rsidRPr="00000000" w14:paraId="000003B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2: $10816.00.</w:t>
      </w:r>
    </w:p>
    <w:p w:rsidR="00000000" w:rsidDel="00000000" w:rsidP="00000000" w:rsidRDefault="00000000" w:rsidRPr="00000000" w14:paraId="000003B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3: $11248.64</w:t>
      </w:r>
    </w:p>
    <w:p w:rsidR="00000000" w:rsidDel="00000000" w:rsidP="00000000" w:rsidRDefault="00000000" w:rsidRPr="00000000" w14:paraId="000003B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B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3B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B8">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a=int(input())</w:t>
      </w:r>
    </w:p>
    <w:p w:rsidR="00000000" w:rsidDel="00000000" w:rsidP="00000000" w:rsidRDefault="00000000" w:rsidRPr="00000000" w14:paraId="000003B9">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b=(a*0.04)+a</w:t>
      </w:r>
    </w:p>
    <w:p w:rsidR="00000000" w:rsidDel="00000000" w:rsidP="00000000" w:rsidRDefault="00000000" w:rsidRPr="00000000" w14:paraId="000003BA">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c=b+(b*0.04)</w:t>
      </w:r>
    </w:p>
    <w:p w:rsidR="00000000" w:rsidDel="00000000" w:rsidP="00000000" w:rsidRDefault="00000000" w:rsidRPr="00000000" w14:paraId="000003BB">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d=c+(c*0.04)</w:t>
      </w:r>
    </w:p>
    <w:p w:rsidR="00000000" w:rsidDel="00000000" w:rsidP="00000000" w:rsidRDefault="00000000" w:rsidRPr="00000000" w14:paraId="000003BC">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1: ${:.2f}.".format(b))</w:t>
      </w:r>
    </w:p>
    <w:p w:rsidR="00000000" w:rsidDel="00000000" w:rsidP="00000000" w:rsidRDefault="00000000" w:rsidRPr="00000000" w14:paraId="000003BD">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2: ${:.2f}.".format(c))</w:t>
      </w:r>
    </w:p>
    <w:p w:rsidR="00000000" w:rsidDel="00000000" w:rsidP="00000000" w:rsidRDefault="00000000" w:rsidRPr="00000000" w14:paraId="000003BE">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3: ${:.2f}.".format(d))</w:t>
      </w:r>
    </w:p>
    <w:p w:rsidR="00000000" w:rsidDel="00000000" w:rsidP="00000000" w:rsidRDefault="00000000" w:rsidRPr="00000000" w14:paraId="000003BF">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0">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Fonts w:ascii="Century Schoolbook" w:cs="Century Schoolbook" w:eastAsia="Century Schoolbook" w:hAnsi="Century Schoolbook"/>
          <w:b w:val="1"/>
          <w:sz w:val="32"/>
          <w:szCs w:val="32"/>
          <w:highlight w:val="white"/>
        </w:rPr>
        <w:drawing>
          <wp:inline distB="114300" distT="114300" distL="114300" distR="114300">
            <wp:extent cx="5943600" cy="2578100"/>
            <wp:effectExtent b="0" l="0" r="0" t="0"/>
            <wp:docPr id="153" name="image135.png"/>
            <a:graphic>
              <a:graphicData uri="http://schemas.openxmlformats.org/drawingml/2006/picture">
                <pic:pic>
                  <pic:nvPicPr>
                    <pic:cNvPr id="0" name="image135.png"/>
                    <pic:cNvPicPr preferRelativeResize="0"/>
                  </pic:nvPicPr>
                  <pic:blipFill>
                    <a:blip r:embed="rId29"/>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2">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3">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4">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5">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6">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7">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8">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9">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CB">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C">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D">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E">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F">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0">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1">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2">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3">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4">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5">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6">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7">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3D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2.6 </w:t>
        <w:tab/>
        <w:tab/>
        <w:tab/>
        <w:tab/>
        <w:t xml:space="preserve">Date:</w:t>
      </w:r>
    </w:p>
    <w:p w:rsidR="00000000" w:rsidDel="00000000" w:rsidP="00000000" w:rsidRDefault="00000000" w:rsidRPr="00000000" w14:paraId="000003D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3D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9"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9" name="image81.png"/>
                <a:graphic>
                  <a:graphicData uri="http://schemas.openxmlformats.org/drawingml/2006/picture">
                    <pic:pic>
                      <pic:nvPicPr>
                        <pic:cNvPr id="0" name="image81.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3DB">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Eligible to donate blood</w:t>
      </w:r>
      <w:r w:rsidDel="00000000" w:rsidR="00000000" w:rsidRPr="00000000">
        <w:rPr>
          <w:rtl w:val="0"/>
        </w:rPr>
      </w:r>
    </w:p>
    <w:p w:rsidR="00000000" w:rsidDel="00000000" w:rsidP="00000000" w:rsidRDefault="00000000" w:rsidRPr="00000000" w14:paraId="000003D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000000" w:rsidDel="00000000" w:rsidP="00000000" w:rsidRDefault="00000000" w:rsidRPr="00000000" w14:paraId="000003D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Write a program and feed it to the system to find whether a person is eligible or not.</w:t>
      </w:r>
    </w:p>
    <w:p w:rsidR="00000000" w:rsidDel="00000000" w:rsidP="00000000" w:rsidRDefault="00000000" w:rsidRPr="00000000" w14:paraId="000003D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D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3E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consists of two integers that correspond to the age and weight of a person respectively.</w:t>
      </w:r>
    </w:p>
    <w:p w:rsidR="00000000" w:rsidDel="00000000" w:rsidP="00000000" w:rsidRDefault="00000000" w:rsidRPr="00000000" w14:paraId="000003E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3E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True(IF ELIGIBLE)</w:t>
      </w:r>
    </w:p>
    <w:p w:rsidR="00000000" w:rsidDel="00000000" w:rsidP="00000000" w:rsidRDefault="00000000" w:rsidRPr="00000000" w14:paraId="000003E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False (if not eligible)</w:t>
      </w:r>
    </w:p>
    <w:p w:rsidR="00000000" w:rsidDel="00000000" w:rsidP="00000000" w:rsidRDefault="00000000" w:rsidRPr="00000000" w14:paraId="000003E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E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w:t>
      </w:r>
    </w:p>
    <w:p w:rsidR="00000000" w:rsidDel="00000000" w:rsidP="00000000" w:rsidRDefault="00000000" w:rsidRPr="00000000" w14:paraId="000003E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45</w:t>
      </w:r>
    </w:p>
    <w:p w:rsidR="00000000" w:rsidDel="00000000" w:rsidP="00000000" w:rsidRDefault="00000000" w:rsidRPr="00000000" w14:paraId="000003E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E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3E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3F2">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a=int(input())</w:t>
      </w:r>
    </w:p>
    <w:p w:rsidR="00000000" w:rsidDel="00000000" w:rsidP="00000000" w:rsidRDefault="00000000" w:rsidRPr="00000000" w14:paraId="000003F3">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b=int(input())</w:t>
      </w:r>
    </w:p>
    <w:p w:rsidR="00000000" w:rsidDel="00000000" w:rsidP="00000000" w:rsidRDefault="00000000" w:rsidRPr="00000000" w14:paraId="000003F4">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if(a&gt;=18 and b&gt;40):</w:t>
      </w:r>
    </w:p>
    <w:p w:rsidR="00000000" w:rsidDel="00000000" w:rsidP="00000000" w:rsidRDefault="00000000" w:rsidRPr="00000000" w14:paraId="000003F5">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    print("True")</w:t>
      </w:r>
    </w:p>
    <w:p w:rsidR="00000000" w:rsidDel="00000000" w:rsidP="00000000" w:rsidRDefault="00000000" w:rsidRPr="00000000" w14:paraId="000003F6">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else:</w:t>
      </w:r>
    </w:p>
    <w:p w:rsidR="00000000" w:rsidDel="00000000" w:rsidP="00000000" w:rsidRDefault="00000000" w:rsidRPr="00000000" w14:paraId="000003F7">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    print("False")</w:t>
      </w:r>
    </w:p>
    <w:p w:rsidR="00000000" w:rsidDel="00000000" w:rsidP="00000000" w:rsidRDefault="00000000" w:rsidRPr="00000000" w14:paraId="000003F8">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9">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Fonts w:ascii="Century Schoolbook" w:cs="Century Schoolbook" w:eastAsia="Century Schoolbook" w:hAnsi="Century Schoolbook"/>
          <w:b w:val="1"/>
          <w:sz w:val="32"/>
          <w:szCs w:val="32"/>
          <w:highlight w:val="white"/>
        </w:rPr>
        <w:drawing>
          <wp:inline distB="114300" distT="114300" distL="114300" distR="114300">
            <wp:extent cx="5943600" cy="3060700"/>
            <wp:effectExtent b="0" l="0" r="0" t="0"/>
            <wp:docPr id="155" name="image137.png"/>
            <a:graphic>
              <a:graphicData uri="http://schemas.openxmlformats.org/drawingml/2006/picture">
                <pic:pic>
                  <pic:nvPicPr>
                    <pic:cNvPr id="0" name="image137.png"/>
                    <pic:cNvPicPr preferRelativeResize="0"/>
                  </pic:nvPicPr>
                  <pic:blipFill>
                    <a:blip r:embed="rId3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B">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C">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D">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E">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F">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00">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01">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02">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03">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4">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5">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6">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7">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8">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9">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A">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B">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C">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D">
      <w:pPr>
        <w:rPr>
          <w:rFonts w:ascii="Century Schoolbook" w:cs="Century Schoolbook" w:eastAsia="Century Schoolbook" w:hAnsi="Century Schoolbook"/>
          <w:b w:val="1"/>
          <w:sz w:val="32"/>
          <w:szCs w:val="32"/>
          <w:highlight w:val="white"/>
          <w:u w:val="single"/>
        </w:rPr>
      </w:pPr>
      <w:r w:rsidDel="00000000" w:rsidR="00000000" w:rsidRPr="00000000">
        <w:br w:type="page"/>
      </w:r>
      <w:r w:rsidDel="00000000" w:rsidR="00000000" w:rsidRPr="00000000">
        <w:rPr>
          <w:rtl w:val="0"/>
        </w:rPr>
      </w:r>
    </w:p>
    <w:p w:rsidR="00000000" w:rsidDel="00000000" w:rsidP="00000000" w:rsidRDefault="00000000" w:rsidRPr="00000000" w14:paraId="0000040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2.7 </w:t>
        <w:tab/>
        <w:tab/>
        <w:tab/>
        <w:tab/>
        <w:t xml:space="preserve">Date:</w:t>
      </w:r>
    </w:p>
    <w:p w:rsidR="00000000" w:rsidDel="00000000" w:rsidP="00000000" w:rsidRDefault="00000000" w:rsidRPr="00000000" w14:paraId="0000040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41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6"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6"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411">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C or D</w:t>
      </w:r>
      <w:r w:rsidDel="00000000" w:rsidR="00000000" w:rsidRPr="00000000">
        <w:rPr>
          <w:rtl w:val="0"/>
        </w:rPr>
      </w:r>
    </w:p>
    <w:p w:rsidR="00000000" w:rsidDel="00000000" w:rsidP="00000000" w:rsidRDefault="00000000" w:rsidRPr="00000000" w14:paraId="00000412">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rsidR="00000000" w:rsidDel="00000000" w:rsidP="00000000" w:rsidRDefault="00000000" w:rsidRPr="00000000" w14:paraId="0000041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Hint:</w:t>
      </w:r>
    </w:p>
    <w:p w:rsidR="00000000" w:rsidDel="00000000" w:rsidP="00000000" w:rsidRDefault="00000000" w:rsidRPr="00000000" w14:paraId="0000041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 ASCII values of C and D.</w:t>
      </w:r>
    </w:p>
    <w:p w:rsidR="00000000" w:rsidDel="00000000" w:rsidP="00000000" w:rsidRDefault="00000000" w:rsidRPr="00000000" w14:paraId="0000041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41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tl w:val="0"/>
        </w:rPr>
      </w:r>
    </w:p>
    <w:p w:rsidR="00000000" w:rsidDel="00000000" w:rsidP="00000000" w:rsidRDefault="00000000" w:rsidRPr="00000000" w14:paraId="0000041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integer x, 0&lt;=x&lt;=1. .</w:t>
      </w:r>
    </w:p>
    <w:p w:rsidR="00000000" w:rsidDel="00000000" w:rsidP="00000000" w:rsidRDefault="00000000" w:rsidRPr="00000000" w14:paraId="0000041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tl w:val="0"/>
        </w:rPr>
      </w:r>
    </w:p>
    <w:p w:rsidR="00000000" w:rsidDel="00000000" w:rsidP="00000000" w:rsidRDefault="00000000" w:rsidRPr="00000000" w14:paraId="0000041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a single character "C" or "D"depending on the value of x.</w:t>
      </w:r>
    </w:p>
    <w:p w:rsidR="00000000" w:rsidDel="00000000" w:rsidP="00000000" w:rsidRDefault="00000000" w:rsidRPr="00000000" w14:paraId="0000041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 1:</w:t>
      </w:r>
      <w:r w:rsidDel="00000000" w:rsidR="00000000" w:rsidRPr="00000000">
        <w:rPr>
          <w:rtl w:val="0"/>
        </w:rPr>
      </w:r>
    </w:p>
    <w:p w:rsidR="00000000" w:rsidDel="00000000" w:rsidP="00000000" w:rsidRDefault="00000000" w:rsidRPr="00000000" w14:paraId="0000041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w:t>
      </w:r>
    </w:p>
    <w:p w:rsidR="00000000" w:rsidDel="00000000" w:rsidP="00000000" w:rsidRDefault="00000000" w:rsidRPr="00000000" w14:paraId="0000041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 1:</w:t>
      </w:r>
      <w:r w:rsidDel="00000000" w:rsidR="00000000" w:rsidRPr="00000000">
        <w:rPr>
          <w:rtl w:val="0"/>
        </w:rPr>
      </w:r>
    </w:p>
    <w:p w:rsidR="00000000" w:rsidDel="00000000" w:rsidP="00000000" w:rsidRDefault="00000000" w:rsidRPr="00000000" w14:paraId="000004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C</w:t>
      </w:r>
    </w:p>
    <w:p w:rsidR="00000000" w:rsidDel="00000000" w:rsidP="00000000" w:rsidRDefault="00000000" w:rsidRPr="00000000" w14:paraId="0000041E">
      <w:pPr>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Fonts w:ascii="Century Schoolbook" w:cs="Century Schoolbook" w:eastAsia="Century Schoolbook" w:hAnsi="Century Schoolbook"/>
          <w:b w:val="1"/>
          <w:sz w:val="20"/>
          <w:szCs w:val="20"/>
          <w:rtl w:val="0"/>
        </w:rPr>
        <w:t xml:space="preserve">Input 2:</w:t>
      </w:r>
      <w:r w:rsidDel="00000000" w:rsidR="00000000" w:rsidRPr="00000000">
        <w:rPr>
          <w:rtl w:val="0"/>
        </w:rPr>
      </w:r>
    </w:p>
    <w:p w:rsidR="00000000" w:rsidDel="00000000" w:rsidP="00000000" w:rsidRDefault="00000000" w:rsidRPr="00000000" w14:paraId="0000041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w:t>
      </w:r>
    </w:p>
    <w:p w:rsidR="00000000" w:rsidDel="00000000" w:rsidP="00000000" w:rsidRDefault="00000000" w:rsidRPr="00000000" w14:paraId="0000042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42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 1:</w:t>
      </w:r>
      <w:r w:rsidDel="00000000" w:rsidR="00000000" w:rsidRPr="00000000">
        <w:rPr>
          <w:rtl w:val="0"/>
        </w:rPr>
      </w:r>
    </w:p>
    <w:p w:rsidR="00000000" w:rsidDel="00000000" w:rsidP="00000000" w:rsidRDefault="00000000" w:rsidRPr="00000000" w14:paraId="0000042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w:t>
      </w:r>
    </w:p>
    <w:p w:rsidR="00000000" w:rsidDel="00000000" w:rsidP="00000000" w:rsidRDefault="00000000" w:rsidRPr="00000000" w14:paraId="00000423">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24">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25">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26">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27">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28">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29">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PROGRAM:</w:t>
      </w:r>
    </w:p>
    <w:p w:rsidR="00000000" w:rsidDel="00000000" w:rsidP="00000000" w:rsidRDefault="00000000" w:rsidRPr="00000000" w14:paraId="0000042A">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42B">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if(a==0):</w:t>
      </w:r>
    </w:p>
    <w:p w:rsidR="00000000" w:rsidDel="00000000" w:rsidP="00000000" w:rsidRDefault="00000000" w:rsidRPr="00000000" w14:paraId="0000042C">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print("C")</w:t>
      </w:r>
    </w:p>
    <w:p w:rsidR="00000000" w:rsidDel="00000000" w:rsidP="00000000" w:rsidRDefault="00000000" w:rsidRPr="00000000" w14:paraId="0000042D">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w:t>
      </w:r>
    </w:p>
    <w:p w:rsidR="00000000" w:rsidDel="00000000" w:rsidP="00000000" w:rsidRDefault="00000000" w:rsidRPr="00000000" w14:paraId="0000042E">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print("D")</w:t>
      </w:r>
    </w:p>
    <w:p w:rsidR="00000000" w:rsidDel="00000000" w:rsidP="00000000" w:rsidRDefault="00000000" w:rsidRPr="00000000" w14:paraId="0000042F">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OUTPUT:</w:t>
      </w:r>
    </w:p>
    <w:p w:rsidR="00000000" w:rsidDel="00000000" w:rsidP="00000000" w:rsidRDefault="00000000" w:rsidRPr="00000000" w14:paraId="0000043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082800"/>
            <wp:effectExtent b="0" l="0" r="0" t="0"/>
            <wp:docPr id="156" name="image139.png"/>
            <a:graphic>
              <a:graphicData uri="http://schemas.openxmlformats.org/drawingml/2006/picture">
                <pic:pic>
                  <pic:nvPicPr>
                    <pic:cNvPr id="0" name="image139.png"/>
                    <pic:cNvPicPr preferRelativeResize="0"/>
                  </pic:nvPicPr>
                  <pic:blipFill>
                    <a:blip r:embed="rId31"/>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4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4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4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4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4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4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4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2.8 </w:t>
        <w:tab/>
        <w:tab/>
        <w:tab/>
        <w:tab/>
        <w:t xml:space="preserve">Date:</w:t>
      </w:r>
    </w:p>
    <w:p w:rsidR="00000000" w:rsidDel="00000000" w:rsidP="00000000" w:rsidRDefault="00000000" w:rsidRPr="00000000" w14:paraId="0000044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44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5"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5" name="image149.png"/>
                <a:graphic>
                  <a:graphicData uri="http://schemas.openxmlformats.org/drawingml/2006/picture">
                    <pic:pic>
                      <pic:nvPicPr>
                        <pic:cNvPr id="0" name="image149.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449">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u w:val="single"/>
          <w:rtl w:val="0"/>
        </w:rPr>
        <w:t xml:space="preserve">Troy Battle</w:t>
      </w:r>
      <w:r w:rsidDel="00000000" w:rsidR="00000000" w:rsidRPr="00000000">
        <w:rPr>
          <w:rtl w:val="0"/>
        </w:rPr>
      </w:r>
    </w:p>
    <w:p w:rsidR="00000000" w:rsidDel="00000000" w:rsidP="00000000" w:rsidRDefault="00000000" w:rsidRPr="00000000" w14:paraId="0000044A">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000000" w:rsidDel="00000000" w:rsidP="00000000" w:rsidRDefault="00000000" w:rsidRPr="00000000" w14:paraId="0000044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tl w:val="0"/>
        </w:rPr>
      </w:r>
    </w:p>
    <w:p w:rsidR="00000000" w:rsidDel="00000000" w:rsidP="00000000" w:rsidRDefault="00000000" w:rsidRPr="00000000" w14:paraId="0000044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Line 1 has the total number of weapons</w:t>
      </w:r>
    </w:p>
    <w:p w:rsidR="00000000" w:rsidDel="00000000" w:rsidP="00000000" w:rsidRDefault="00000000" w:rsidRPr="00000000" w14:paraId="0000044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Line 2 has the total number of Soldiers.</w:t>
      </w:r>
    </w:p>
    <w:p w:rsidR="00000000" w:rsidDel="00000000" w:rsidP="00000000" w:rsidRDefault="00000000" w:rsidRPr="00000000" w14:paraId="0000044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tl w:val="0"/>
        </w:rPr>
      </w:r>
    </w:p>
    <w:p w:rsidR="00000000" w:rsidDel="00000000" w:rsidP="00000000" w:rsidRDefault="00000000" w:rsidRPr="00000000" w14:paraId="0000044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the battle can be won print True otherwise print False.</w:t>
        <w:br w:type="textWrapping"/>
      </w:r>
    </w:p>
    <w:p w:rsidR="00000000" w:rsidDel="00000000" w:rsidP="00000000" w:rsidRDefault="00000000" w:rsidRPr="00000000" w14:paraId="0000045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45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32</w:t>
      </w:r>
    </w:p>
    <w:p w:rsidR="00000000" w:rsidDel="00000000" w:rsidP="00000000" w:rsidRDefault="00000000" w:rsidRPr="00000000" w14:paraId="0000045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43</w:t>
      </w:r>
    </w:p>
    <w:p w:rsidR="00000000" w:rsidDel="00000000" w:rsidP="00000000" w:rsidRDefault="00000000" w:rsidRPr="00000000" w14:paraId="0000045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45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False</w:t>
      </w:r>
    </w:p>
    <w:p w:rsidR="00000000" w:rsidDel="00000000" w:rsidP="00000000" w:rsidRDefault="00000000" w:rsidRPr="00000000" w14:paraId="00000455">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PROGRAM:</w:t>
      </w:r>
    </w:p>
    <w:p w:rsidR="00000000" w:rsidDel="00000000" w:rsidP="00000000" w:rsidRDefault="00000000" w:rsidRPr="00000000" w14:paraId="00000456">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45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b=int(input())</w:t>
      </w:r>
    </w:p>
    <w:p w:rsidR="00000000" w:rsidDel="00000000" w:rsidP="00000000" w:rsidRDefault="00000000" w:rsidRPr="00000000" w14:paraId="0000045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if(a%3==0 and b%2==0):</w:t>
      </w:r>
    </w:p>
    <w:p w:rsidR="00000000" w:rsidDel="00000000" w:rsidP="00000000" w:rsidRDefault="00000000" w:rsidRPr="00000000" w14:paraId="00000459">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print("True")</w:t>
      </w:r>
    </w:p>
    <w:p w:rsidR="00000000" w:rsidDel="00000000" w:rsidP="00000000" w:rsidRDefault="00000000" w:rsidRPr="00000000" w14:paraId="0000045A">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w:t>
      </w:r>
    </w:p>
    <w:p w:rsidR="00000000" w:rsidDel="00000000" w:rsidP="00000000" w:rsidRDefault="00000000" w:rsidRPr="00000000" w14:paraId="0000045B">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print("False")</w:t>
      </w:r>
    </w:p>
    <w:p w:rsidR="00000000" w:rsidDel="00000000" w:rsidP="00000000" w:rsidRDefault="00000000" w:rsidRPr="00000000" w14:paraId="0000045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5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5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5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105150"/>
            <wp:effectExtent b="0" l="0" r="0" t="0"/>
            <wp:docPr id="157" name="image140.png"/>
            <a:graphic>
              <a:graphicData uri="http://schemas.openxmlformats.org/drawingml/2006/picture">
                <pic:pic>
                  <pic:nvPicPr>
                    <pic:cNvPr id="0" name="image140.png"/>
                    <pic:cNvPicPr preferRelativeResize="0"/>
                  </pic:nvPicPr>
                  <pic:blipFill>
                    <a:blip r:embed="rId32"/>
                    <a:srcRect b="0" l="0" r="0" t="0"/>
                    <a:stretch>
                      <a:fillRect/>
                    </a:stretch>
                  </pic:blipFill>
                  <pic:spPr>
                    <a:xfrm>
                      <a:off x="0" y="0"/>
                      <a:ext cx="594360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B">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48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2.9 </w:t>
        <w:tab/>
        <w:tab/>
        <w:tab/>
        <w:tab/>
        <w:t xml:space="preserve">Date:</w:t>
      </w:r>
    </w:p>
    <w:p w:rsidR="00000000" w:rsidDel="00000000" w:rsidP="00000000" w:rsidRDefault="00000000" w:rsidRPr="00000000" w14:paraId="0000048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48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0"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0" name="image82.png"/>
                <a:graphic>
                  <a:graphicData uri="http://schemas.openxmlformats.org/drawingml/2006/picture">
                    <pic:pic>
                      <pic:nvPicPr>
                        <pic:cNvPr id="0" name="image8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48F">
      <w:pPr>
        <w:shd w:fill="ffffff" w:val="clear"/>
        <w:spacing w:after="280" w:before="280" w:line="240" w:lineRule="auto"/>
        <w:jc w:val="center"/>
        <w:rPr>
          <w:rFonts w:ascii="Century Schoolbook" w:cs="Century Schoolbook" w:eastAsia="Century Schoolbook" w:hAnsi="Century Schoolbook"/>
          <w:b w:val="1"/>
          <w:sz w:val="32"/>
          <w:szCs w:val="32"/>
        </w:rPr>
      </w:pPr>
      <w:hyperlink r:id="rId33">
        <w:r w:rsidDel="00000000" w:rsidR="00000000" w:rsidRPr="00000000">
          <w:rPr>
            <w:rFonts w:ascii="Century Schoolbook" w:cs="Century Schoolbook" w:eastAsia="Century Schoolbook" w:hAnsi="Century Schoolbook"/>
            <w:b w:val="1"/>
            <w:color w:val="000000"/>
            <w:sz w:val="32"/>
            <w:szCs w:val="32"/>
            <w:u w:val="single"/>
            <w:rtl w:val="0"/>
          </w:rPr>
          <w:t xml:space="preserve">Tax and Tip</w:t>
        </w:r>
      </w:hyperlink>
      <w:r w:rsidDel="00000000" w:rsidR="00000000" w:rsidRPr="00000000">
        <w:rPr>
          <w:rtl w:val="0"/>
        </w:rPr>
      </w:r>
    </w:p>
    <w:p w:rsidR="00000000" w:rsidDel="00000000" w:rsidP="00000000" w:rsidRDefault="00000000" w:rsidRPr="00000000" w14:paraId="00000490">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000000" w:rsidDel="00000000" w:rsidP="00000000" w:rsidRDefault="00000000" w:rsidRPr="00000000" w14:paraId="0000049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49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w:t>
      </w:r>
    </w:p>
    <w:p w:rsidR="00000000" w:rsidDel="00000000" w:rsidP="00000000" w:rsidRDefault="00000000" w:rsidRPr="00000000" w14:paraId="0000049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49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tax is 5.00 and the tip is 18.00, making the total 123.00</w:t>
      </w:r>
    </w:p>
    <w:p w:rsidR="00000000" w:rsidDel="00000000" w:rsidP="00000000" w:rsidRDefault="00000000" w:rsidRPr="00000000" w14:paraId="0000049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49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49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print("The tax is {:.2f} and the tip is {:.2f}, making the total {:.2f}".format((a*0.05),(a*0.18),(a+((a*0.05)+(a*0.18)))))</w:t>
      </w:r>
    </w:p>
    <w:p w:rsidR="00000000" w:rsidDel="00000000" w:rsidP="00000000" w:rsidRDefault="00000000" w:rsidRPr="00000000" w14:paraId="0000049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70100"/>
            <wp:effectExtent b="0" l="0" r="0" t="0"/>
            <wp:docPr id="97"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B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B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B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B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B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B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2.10 </w:t>
        <w:tab/>
        <w:tab/>
        <w:tab/>
        <w:tab/>
        <w:t xml:space="preserve">Date:</w:t>
      </w:r>
    </w:p>
    <w:p w:rsidR="00000000" w:rsidDel="00000000" w:rsidP="00000000" w:rsidRDefault="00000000" w:rsidRPr="00000000" w14:paraId="000004B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4B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3"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3" name="image147.png"/>
                <a:graphic>
                  <a:graphicData uri="http://schemas.openxmlformats.org/drawingml/2006/picture">
                    <pic:pic>
                      <pic:nvPicPr>
                        <pic:cNvPr id="0" name="image147.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4B8">
      <w:pPr>
        <w:shd w:fill="ffffff" w:val="clear"/>
        <w:spacing w:after="280" w:before="280" w:line="240" w:lineRule="auto"/>
        <w:jc w:val="center"/>
        <w:rPr>
          <w:rFonts w:ascii="Century Schoolbook" w:cs="Century Schoolbook" w:eastAsia="Century Schoolbook" w:hAnsi="Century Schoolbook"/>
          <w:b w:val="1"/>
          <w:sz w:val="32"/>
          <w:szCs w:val="32"/>
        </w:rPr>
      </w:pPr>
      <w:hyperlink r:id="rId35">
        <w:r w:rsidDel="00000000" w:rsidR="00000000" w:rsidRPr="00000000">
          <w:rPr>
            <w:rFonts w:ascii="Century Schoolbook" w:cs="Century Schoolbook" w:eastAsia="Century Schoolbook" w:hAnsi="Century Schoolbook"/>
            <w:b w:val="1"/>
            <w:color w:val="000000"/>
            <w:sz w:val="32"/>
            <w:szCs w:val="32"/>
            <w:u w:val="single"/>
            <w:rtl w:val="0"/>
          </w:rPr>
          <w:t xml:space="preserve">Return last digit of the given number</w:t>
        </w:r>
      </w:hyperlink>
      <w:r w:rsidDel="00000000" w:rsidR="00000000" w:rsidRPr="00000000">
        <w:rPr>
          <w:rtl w:val="0"/>
        </w:rPr>
      </w:r>
    </w:p>
    <w:p w:rsidR="00000000" w:rsidDel="00000000" w:rsidP="00000000" w:rsidRDefault="00000000" w:rsidRPr="00000000" w14:paraId="000004B9">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returns the last digit of the given number. Last digit is being referred to the least significant digit i.e. the digit in the ones (units) place in the given number.</w:t>
      </w:r>
    </w:p>
    <w:p w:rsidR="00000000" w:rsidDel="00000000" w:rsidP="00000000" w:rsidRDefault="00000000" w:rsidRPr="00000000" w14:paraId="000004B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The last digit should be returned as a positive number.</w:t>
      </w:r>
    </w:p>
    <w:p w:rsidR="00000000" w:rsidDel="00000000" w:rsidP="00000000" w:rsidRDefault="00000000" w:rsidRPr="00000000" w14:paraId="000004B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For example,</w:t>
      </w:r>
    </w:p>
    <w:p w:rsidR="00000000" w:rsidDel="00000000" w:rsidP="00000000" w:rsidRDefault="00000000" w:rsidRPr="00000000" w14:paraId="000004B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if the given number is 197, the last digit is 7</w:t>
      </w:r>
    </w:p>
    <w:p w:rsidR="00000000" w:rsidDel="00000000" w:rsidP="00000000" w:rsidRDefault="00000000" w:rsidRPr="00000000" w14:paraId="000004B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if the given number is -197, the last digit is 7</w:t>
      </w:r>
    </w:p>
    <w:p w:rsidR="00000000" w:rsidDel="00000000" w:rsidP="00000000" w:rsidRDefault="00000000" w:rsidRPr="00000000" w14:paraId="000004BE">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0"/>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B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C0">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123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r>
    </w:tbl>
    <w:p w:rsidR="00000000" w:rsidDel="00000000" w:rsidP="00000000" w:rsidRDefault="00000000" w:rsidRPr="00000000" w14:paraId="000004C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C4">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Fonts w:ascii="Century Schoolbook" w:cs="Century Schoolbook" w:eastAsia="Century Schoolbook" w:hAnsi="Century Schoolbook"/>
          <w:color w:val="000000"/>
          <w:sz w:val="32"/>
          <w:szCs w:val="32"/>
          <w:rtl w:val="0"/>
        </w:rPr>
        <w:t xml:space="preserve">PROGRAM:</w:t>
      </w:r>
    </w:p>
    <w:p w:rsidR="00000000" w:rsidDel="00000000" w:rsidP="00000000" w:rsidRDefault="00000000" w:rsidRPr="00000000" w14:paraId="000004C5">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tl w:val="0"/>
        </w:rPr>
      </w:r>
    </w:p>
    <w:p w:rsidR="00000000" w:rsidDel="00000000" w:rsidP="00000000" w:rsidRDefault="00000000" w:rsidRPr="00000000" w14:paraId="000004C6">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Fonts w:ascii="Century Schoolbook" w:cs="Century Schoolbook" w:eastAsia="Century Schoolbook" w:hAnsi="Century Schoolbook"/>
          <w:color w:val="000000"/>
          <w:sz w:val="32"/>
          <w:szCs w:val="32"/>
          <w:rtl w:val="0"/>
        </w:rPr>
        <w:t xml:space="preserve">a=int(input())</w:t>
      </w:r>
    </w:p>
    <w:p w:rsidR="00000000" w:rsidDel="00000000" w:rsidP="00000000" w:rsidRDefault="00000000" w:rsidRPr="00000000" w14:paraId="000004C7">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Fonts w:ascii="Century Schoolbook" w:cs="Century Schoolbook" w:eastAsia="Century Schoolbook" w:hAnsi="Century Schoolbook"/>
          <w:color w:val="000000"/>
          <w:sz w:val="32"/>
          <w:szCs w:val="32"/>
          <w:rtl w:val="0"/>
        </w:rPr>
        <w:t xml:space="preserve">print(abs(a)%10)</w:t>
      </w:r>
    </w:p>
    <w:p w:rsidR="00000000" w:rsidDel="00000000" w:rsidP="00000000" w:rsidRDefault="00000000" w:rsidRPr="00000000" w14:paraId="000004C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057400"/>
            <wp:effectExtent b="0" l="0" r="0" t="0"/>
            <wp:docPr id="98"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6">
      <w:pPr>
        <w:pStyle w:val="Heading3"/>
        <w:shd w:fill="ffffff" w:val="clear"/>
        <w:spacing w:before="0" w:lineRule="auto"/>
        <w:ind w:left="720" w:firstLine="720"/>
        <w:jc w:val="center"/>
        <w:rPr>
          <w:rFonts w:ascii="Century Schoolbook" w:cs="Century Schoolbook" w:eastAsia="Century Schoolbook" w:hAnsi="Century Schoolbook"/>
          <w:b w:val="1"/>
          <w:color w:val="000000"/>
          <w:sz w:val="36"/>
          <w:szCs w:val="36"/>
        </w:rPr>
      </w:pPr>
      <w:hyperlink r:id="rId37">
        <w:r w:rsidDel="00000000" w:rsidR="00000000" w:rsidRPr="00000000">
          <w:rPr>
            <w:rFonts w:ascii="Century Schoolbook" w:cs="Century Schoolbook" w:eastAsia="Century Schoolbook" w:hAnsi="Century Schoolbook"/>
            <w:b w:val="1"/>
            <w:color w:val="000000"/>
            <w:sz w:val="36"/>
            <w:szCs w:val="36"/>
            <w:rtl w:val="0"/>
          </w:rPr>
          <w:t xml:space="preserve">03 - Selection Structures in Python</w:t>
        </w:r>
      </w:hyperlink>
      <w:r w:rsidDel="00000000" w:rsidR="00000000" w:rsidRPr="00000000">
        <w:rPr>
          <w:rtl w:val="0"/>
        </w:rPr>
      </w:r>
    </w:p>
    <w:p w:rsidR="00000000" w:rsidDel="00000000" w:rsidP="00000000" w:rsidRDefault="00000000" w:rsidRPr="00000000" w14:paraId="0000050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3.1 </w:t>
        <w:tab/>
        <w:tab/>
        <w:tab/>
        <w:tab/>
        <w:t xml:space="preserve">Date:</w:t>
      </w:r>
    </w:p>
    <w:p w:rsidR="00000000" w:rsidDel="00000000" w:rsidP="00000000" w:rsidRDefault="00000000" w:rsidRPr="00000000" w14:paraId="0000051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51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2"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2" name="image87.png"/>
                <a:graphic>
                  <a:graphicData uri="http://schemas.openxmlformats.org/drawingml/2006/picture">
                    <pic:pic>
                      <pic:nvPicPr>
                        <pic:cNvPr id="0" name="image87.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513">
      <w:pPr>
        <w:shd w:fill="ffffff" w:val="clear"/>
        <w:spacing w:after="280" w:before="280" w:line="240" w:lineRule="auto"/>
        <w:jc w:val="center"/>
        <w:rPr>
          <w:rFonts w:ascii="Century Schoolbook" w:cs="Century Schoolbook" w:eastAsia="Century Schoolbook" w:hAnsi="Century Schoolbook"/>
          <w:b w:val="1"/>
          <w:sz w:val="32"/>
          <w:szCs w:val="32"/>
        </w:rPr>
      </w:pPr>
      <w:hyperlink r:id="rId38">
        <w:r w:rsidDel="00000000" w:rsidR="00000000" w:rsidRPr="00000000">
          <w:rPr>
            <w:rFonts w:ascii="Century Schoolbook" w:cs="Century Schoolbook" w:eastAsia="Century Schoolbook" w:hAnsi="Century Schoolbook"/>
            <w:b w:val="1"/>
            <w:color w:val="000000"/>
            <w:sz w:val="32"/>
            <w:szCs w:val="32"/>
            <w:u w:val="single"/>
            <w:rtl w:val="0"/>
          </w:rPr>
          <w:t xml:space="preserve">Admission Eligibility</w:t>
        </w:r>
      </w:hyperlink>
      <w:r w:rsidDel="00000000" w:rsidR="00000000" w:rsidRPr="00000000">
        <w:rPr>
          <w:rtl w:val="0"/>
        </w:rPr>
      </w:r>
    </w:p>
    <w:p w:rsidR="00000000" w:rsidDel="00000000" w:rsidP="00000000" w:rsidRDefault="00000000" w:rsidRPr="00000000" w14:paraId="0000051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find the eligibility of admission for a professional course based on the following criteria:</w:t>
      </w:r>
    </w:p>
    <w:p w:rsidR="00000000" w:rsidDel="00000000" w:rsidP="00000000" w:rsidRDefault="00000000" w:rsidRPr="00000000" w14:paraId="0000051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Maths &gt;= 65</w:t>
      </w:r>
    </w:p>
    <w:p w:rsidR="00000000" w:rsidDel="00000000" w:rsidP="00000000" w:rsidRDefault="00000000" w:rsidRPr="00000000" w14:paraId="0000051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Physics &gt;= 55</w:t>
      </w:r>
    </w:p>
    <w:p w:rsidR="00000000" w:rsidDel="00000000" w:rsidP="00000000" w:rsidRDefault="00000000" w:rsidRPr="00000000" w14:paraId="0000051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Chemistry &gt;= 50</w:t>
      </w:r>
    </w:p>
    <w:p w:rsidR="00000000" w:rsidDel="00000000" w:rsidP="00000000" w:rsidRDefault="00000000" w:rsidRPr="00000000" w14:paraId="0000051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Or</w:t>
      </w:r>
    </w:p>
    <w:p w:rsidR="00000000" w:rsidDel="00000000" w:rsidP="00000000" w:rsidRDefault="00000000" w:rsidRPr="00000000" w14:paraId="0000051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Total in all three subjects &gt;= 180</w:t>
      </w:r>
    </w:p>
    <w:p w:rsidR="00000000" w:rsidDel="00000000" w:rsidP="00000000" w:rsidRDefault="00000000" w:rsidRPr="00000000" w14:paraId="0000051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51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w:t>
      </w:r>
    </w:p>
    <w:p w:rsidR="00000000" w:rsidDel="00000000" w:rsidP="00000000" w:rsidRDefault="00000000" w:rsidRPr="00000000" w14:paraId="0000051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51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70</w:t>
      </w:r>
    </w:p>
    <w:p w:rsidR="00000000" w:rsidDel="00000000" w:rsidP="00000000" w:rsidRDefault="00000000" w:rsidRPr="00000000" w14:paraId="0000051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51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w:t>
      </w:r>
    </w:p>
    <w:p w:rsidR="00000000" w:rsidDel="00000000" w:rsidP="00000000" w:rsidRDefault="00000000" w:rsidRPr="00000000" w14:paraId="0000052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52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eligible</w:t>
      </w:r>
    </w:p>
    <w:p w:rsidR="00000000" w:rsidDel="00000000" w:rsidP="00000000" w:rsidRDefault="00000000" w:rsidRPr="00000000" w14:paraId="0000052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 </w:t>
      </w:r>
    </w:p>
    <w:p w:rsidR="00000000" w:rsidDel="00000000" w:rsidP="00000000" w:rsidRDefault="00000000" w:rsidRPr="00000000" w14:paraId="0000052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52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w:t>
      </w:r>
    </w:p>
    <w:p w:rsidR="00000000" w:rsidDel="00000000" w:rsidP="00000000" w:rsidRDefault="00000000" w:rsidRPr="00000000" w14:paraId="0000052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w:t>
      </w:r>
    </w:p>
    <w:p w:rsidR="00000000" w:rsidDel="00000000" w:rsidP="00000000" w:rsidRDefault="00000000" w:rsidRPr="00000000" w14:paraId="0000052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80 </w:t>
      </w:r>
    </w:p>
    <w:p w:rsidR="00000000" w:rsidDel="00000000" w:rsidP="00000000" w:rsidRDefault="00000000" w:rsidRPr="00000000" w14:paraId="0000052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52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eligible</w:t>
      </w:r>
    </w:p>
    <w:p w:rsidR="00000000" w:rsidDel="00000000" w:rsidP="00000000" w:rsidRDefault="00000000" w:rsidRPr="00000000" w14:paraId="0000052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3</w:t>
      </w:r>
    </w:p>
    <w:p w:rsidR="00000000" w:rsidDel="00000000" w:rsidP="00000000" w:rsidRDefault="00000000" w:rsidRPr="00000000" w14:paraId="0000052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52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w:t>
      </w:r>
    </w:p>
    <w:p w:rsidR="00000000" w:rsidDel="00000000" w:rsidP="00000000" w:rsidRDefault="00000000" w:rsidRPr="00000000" w14:paraId="0000052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52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40</w:t>
      </w:r>
    </w:p>
    <w:p w:rsidR="00000000" w:rsidDel="00000000" w:rsidP="00000000" w:rsidRDefault="00000000" w:rsidRPr="00000000" w14:paraId="0000052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52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not eligible</w:t>
      </w:r>
    </w:p>
    <w:p w:rsidR="00000000" w:rsidDel="00000000" w:rsidP="00000000" w:rsidRDefault="00000000" w:rsidRPr="00000000" w14:paraId="00000530">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1"/>
        <w:tblW w:w="333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445"/>
        <w:tblGridChange w:id="0">
          <w:tblGrid>
            <w:gridCol w:w="890"/>
            <w:gridCol w:w="244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3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3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3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50</w:t>
            </w:r>
          </w:p>
          <w:p w:rsidR="00000000" w:rsidDel="00000000" w:rsidP="00000000" w:rsidRDefault="00000000" w:rsidRPr="00000000" w14:paraId="0000053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p w:rsidR="00000000" w:rsidDel="00000000" w:rsidP="00000000" w:rsidRDefault="00000000" w:rsidRPr="00000000" w14:paraId="0000053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3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The candidate is eligible</w:t>
            </w:r>
          </w:p>
        </w:tc>
      </w:tr>
    </w:tbl>
    <w:p w:rsidR="00000000" w:rsidDel="00000000" w:rsidP="00000000" w:rsidRDefault="00000000" w:rsidRPr="00000000" w14:paraId="0000053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53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53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53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c=int(input())</w:t>
      </w:r>
    </w:p>
    <w:p w:rsidR="00000000" w:rsidDel="00000000" w:rsidP="00000000" w:rsidRDefault="00000000" w:rsidRPr="00000000" w14:paraId="0000053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if(a&gt;=65 and b&gt;=55 and c&gt;=50):</w:t>
      </w:r>
    </w:p>
    <w:p w:rsidR="00000000" w:rsidDel="00000000" w:rsidP="00000000" w:rsidRDefault="00000000" w:rsidRPr="00000000" w14:paraId="0000053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eligible")</w:t>
      </w:r>
    </w:p>
    <w:p w:rsidR="00000000" w:rsidDel="00000000" w:rsidP="00000000" w:rsidRDefault="00000000" w:rsidRPr="00000000" w14:paraId="0000053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elif(a+b+c&gt;=180):</w:t>
      </w:r>
    </w:p>
    <w:p w:rsidR="00000000" w:rsidDel="00000000" w:rsidP="00000000" w:rsidRDefault="00000000" w:rsidRPr="00000000" w14:paraId="0000053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eligible")</w:t>
      </w:r>
    </w:p>
    <w:p w:rsidR="00000000" w:rsidDel="00000000" w:rsidP="00000000" w:rsidRDefault="00000000" w:rsidRPr="00000000" w14:paraId="0000053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54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not eligible")</w:t>
      </w:r>
    </w:p>
    <w:p w:rsidR="00000000" w:rsidDel="00000000" w:rsidP="00000000" w:rsidRDefault="00000000" w:rsidRPr="00000000" w14:paraId="0000054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784600"/>
            <wp:effectExtent b="0" l="0" r="0" t="0"/>
            <wp:docPr id="99"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3.2 </w:t>
        <w:tab/>
        <w:tab/>
        <w:tab/>
        <w:tab/>
        <w:t xml:space="preserve">Date:</w:t>
      </w:r>
    </w:p>
    <w:p w:rsidR="00000000" w:rsidDel="00000000" w:rsidP="00000000" w:rsidRDefault="00000000" w:rsidRPr="00000000" w14:paraId="0000055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55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2"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2" name="image104.png"/>
                <a:graphic>
                  <a:graphicData uri="http://schemas.openxmlformats.org/drawingml/2006/picture">
                    <pic:pic>
                      <pic:nvPicPr>
                        <pic:cNvPr id="0" name="image104.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55E">
      <w:pPr>
        <w:shd w:fill="ffffff" w:val="clear"/>
        <w:spacing w:after="280" w:before="280" w:line="240" w:lineRule="auto"/>
        <w:jc w:val="center"/>
        <w:rPr>
          <w:rFonts w:ascii="Century Schoolbook" w:cs="Century Schoolbook" w:eastAsia="Century Schoolbook" w:hAnsi="Century Schoolbook"/>
          <w:b w:val="1"/>
          <w:sz w:val="32"/>
          <w:szCs w:val="32"/>
        </w:rPr>
      </w:pPr>
      <w:hyperlink r:id="rId40">
        <w:r w:rsidDel="00000000" w:rsidR="00000000" w:rsidRPr="00000000">
          <w:rPr>
            <w:rFonts w:ascii="Century Schoolbook" w:cs="Century Schoolbook" w:eastAsia="Century Schoolbook" w:hAnsi="Century Schoolbook"/>
            <w:b w:val="1"/>
            <w:color w:val="000000"/>
            <w:sz w:val="32"/>
            <w:szCs w:val="32"/>
            <w:u w:val="single"/>
            <w:rtl w:val="0"/>
          </w:rPr>
          <w:t xml:space="preserve">Classifying Triangles</w:t>
        </w:r>
      </w:hyperlink>
      <w:r w:rsidDel="00000000" w:rsidR="00000000" w:rsidRPr="00000000">
        <w:rPr>
          <w:rtl w:val="0"/>
        </w:rPr>
      </w:r>
    </w:p>
    <w:p w:rsidR="00000000" w:rsidDel="00000000" w:rsidP="00000000" w:rsidRDefault="00000000" w:rsidRPr="00000000" w14:paraId="0000055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rsidR="00000000" w:rsidDel="00000000" w:rsidP="00000000" w:rsidRDefault="00000000" w:rsidRPr="00000000" w14:paraId="00000560">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reads the lengths of the three sides of a triangle from the user. Then display a message that states the triangle’s type.</w:t>
      </w:r>
    </w:p>
    <w:p w:rsidR="00000000" w:rsidDel="00000000" w:rsidP="00000000" w:rsidRDefault="00000000" w:rsidRPr="00000000" w14:paraId="0000056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56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56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56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56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56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That's a equilateral triangle</w:t>
      </w:r>
    </w:p>
    <w:p w:rsidR="00000000" w:rsidDel="00000000" w:rsidP="00000000" w:rsidRDefault="00000000" w:rsidRPr="00000000" w14:paraId="00000567">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568">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2"/>
        <w:tblW w:w="3464.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574"/>
        <w:tblGridChange w:id="0">
          <w:tblGrid>
            <w:gridCol w:w="890"/>
            <w:gridCol w:w="2574"/>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6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6A">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6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40</w:t>
            </w:r>
          </w:p>
          <w:p w:rsidR="00000000" w:rsidDel="00000000" w:rsidP="00000000" w:rsidRDefault="00000000" w:rsidRPr="00000000" w14:paraId="0000056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40</w:t>
            </w:r>
          </w:p>
          <w:p w:rsidR="00000000" w:rsidDel="00000000" w:rsidP="00000000" w:rsidRDefault="00000000" w:rsidRPr="00000000" w14:paraId="0000056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6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That's a isosceles triangle</w:t>
            </w:r>
          </w:p>
        </w:tc>
      </w:tr>
    </w:tbl>
    <w:p w:rsidR="00000000" w:rsidDel="00000000" w:rsidP="00000000" w:rsidRDefault="00000000" w:rsidRPr="00000000" w14:paraId="0000056F">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PROGRAM:</w:t>
      </w:r>
    </w:p>
    <w:p w:rsidR="00000000" w:rsidDel="00000000" w:rsidP="00000000" w:rsidRDefault="00000000" w:rsidRPr="00000000" w14:paraId="00000570">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571">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b=int(input())</w:t>
      </w:r>
    </w:p>
    <w:p w:rsidR="00000000" w:rsidDel="00000000" w:rsidP="00000000" w:rsidRDefault="00000000" w:rsidRPr="00000000" w14:paraId="00000572">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c=int(input())</w:t>
      </w:r>
    </w:p>
    <w:p w:rsidR="00000000" w:rsidDel="00000000" w:rsidP="00000000" w:rsidRDefault="00000000" w:rsidRPr="00000000" w14:paraId="00000573">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if(a==b and b==c):</w:t>
      </w:r>
    </w:p>
    <w:p w:rsidR="00000000" w:rsidDel="00000000" w:rsidP="00000000" w:rsidRDefault="00000000" w:rsidRPr="00000000" w14:paraId="00000574">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equilateral triangle")</w:t>
      </w:r>
    </w:p>
    <w:p w:rsidR="00000000" w:rsidDel="00000000" w:rsidP="00000000" w:rsidRDefault="00000000" w:rsidRPr="00000000" w14:paraId="00000575">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elif(a!=b and b==c or a==b and b!=c):</w:t>
      </w:r>
    </w:p>
    <w:p w:rsidR="00000000" w:rsidDel="00000000" w:rsidP="00000000" w:rsidRDefault="00000000" w:rsidRPr="00000000" w14:paraId="00000576">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isosceles triangle")</w:t>
      </w:r>
    </w:p>
    <w:p w:rsidR="00000000" w:rsidDel="00000000" w:rsidP="00000000" w:rsidRDefault="00000000" w:rsidRPr="00000000" w14:paraId="0000057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elif(a!=b and b!=c):</w:t>
      </w:r>
    </w:p>
    <w:p w:rsidR="00000000" w:rsidDel="00000000" w:rsidP="00000000" w:rsidRDefault="00000000" w:rsidRPr="00000000" w14:paraId="0000057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scalene triangle")</w:t>
      </w:r>
    </w:p>
    <w:p w:rsidR="00000000" w:rsidDel="00000000" w:rsidP="00000000" w:rsidRDefault="00000000" w:rsidRPr="00000000" w14:paraId="0000057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4330700"/>
            <wp:effectExtent b="0" l="0" r="0" t="0"/>
            <wp:docPr id="100"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3.3 </w:t>
        <w:tab/>
        <w:tab/>
        <w:tab/>
        <w:tab/>
        <w:t xml:space="preserve">Date:</w:t>
      </w:r>
    </w:p>
    <w:p w:rsidR="00000000" w:rsidDel="00000000" w:rsidP="00000000" w:rsidRDefault="00000000" w:rsidRPr="00000000" w14:paraId="0000058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59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591">
      <w:pPr>
        <w:shd w:fill="ffffff" w:val="clear"/>
        <w:spacing w:after="280" w:before="280" w:line="240" w:lineRule="auto"/>
        <w:jc w:val="center"/>
        <w:rPr>
          <w:rFonts w:ascii="Century Schoolbook" w:cs="Century Schoolbook" w:eastAsia="Century Schoolbook" w:hAnsi="Century Schoolbook"/>
          <w:b w:val="1"/>
          <w:sz w:val="32"/>
          <w:szCs w:val="32"/>
        </w:rPr>
      </w:pPr>
      <w:hyperlink r:id="rId42">
        <w:r w:rsidDel="00000000" w:rsidR="00000000" w:rsidRPr="00000000">
          <w:rPr>
            <w:rFonts w:ascii="Century Schoolbook" w:cs="Century Schoolbook" w:eastAsia="Century Schoolbook" w:hAnsi="Century Schoolbook"/>
            <w:b w:val="1"/>
            <w:color w:val="000000"/>
            <w:sz w:val="32"/>
            <w:szCs w:val="32"/>
            <w:u w:val="single"/>
            <w:rtl w:val="0"/>
          </w:rPr>
          <w:t xml:space="preserve">Electricity Bill</w:t>
        </w:r>
      </w:hyperlink>
      <w:r w:rsidDel="00000000" w:rsidR="00000000" w:rsidRPr="00000000">
        <w:rPr>
          <w:rtl w:val="0"/>
        </w:rPr>
      </w:r>
    </w:p>
    <w:p w:rsidR="00000000" w:rsidDel="00000000" w:rsidP="00000000" w:rsidRDefault="00000000" w:rsidRPr="00000000" w14:paraId="0000059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calculate and print the Electricity bill where the unit consumed by the user is given from test case. It prints the total amount the customer has to pay. The charge are as follows: </w:t>
      </w:r>
    </w:p>
    <w:p w:rsidR="00000000" w:rsidDel="00000000" w:rsidP="00000000" w:rsidRDefault="00000000" w:rsidRPr="00000000" w14:paraId="0000059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Unit                                                     Charge / Unit</w:t>
      </w:r>
    </w:p>
    <w:p w:rsidR="00000000" w:rsidDel="00000000" w:rsidP="00000000" w:rsidRDefault="00000000" w:rsidRPr="00000000" w14:paraId="0000059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Upto 199                                             @1.20</w:t>
      </w:r>
    </w:p>
    <w:p w:rsidR="00000000" w:rsidDel="00000000" w:rsidP="00000000" w:rsidRDefault="00000000" w:rsidRPr="00000000" w14:paraId="0000059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 and above but less than 400        @1.50</w:t>
      </w:r>
    </w:p>
    <w:p w:rsidR="00000000" w:rsidDel="00000000" w:rsidP="00000000" w:rsidRDefault="00000000" w:rsidRPr="00000000" w14:paraId="0000059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400 and above but less than 600        @1.80</w:t>
      </w:r>
    </w:p>
    <w:p w:rsidR="00000000" w:rsidDel="00000000" w:rsidP="00000000" w:rsidRDefault="00000000" w:rsidRPr="00000000" w14:paraId="0000059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600 and above                                    @2.00</w:t>
      </w:r>
    </w:p>
    <w:p w:rsidR="00000000" w:rsidDel="00000000" w:rsidP="00000000" w:rsidRDefault="00000000" w:rsidRPr="00000000" w14:paraId="0000059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bill exceeds Rs.400 then a surcharge of 15% will be charged and the minimum bill should be of Rs.100/- </w:t>
      </w:r>
    </w:p>
    <w:p w:rsidR="00000000" w:rsidDel="00000000" w:rsidP="00000000" w:rsidRDefault="00000000" w:rsidRPr="00000000" w14:paraId="0000059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59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 </w:t>
      </w:r>
    </w:p>
    <w:p w:rsidR="00000000" w:rsidDel="00000000" w:rsidP="00000000" w:rsidRDefault="00000000" w:rsidRPr="00000000" w14:paraId="0000059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59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50 </w:t>
      </w:r>
    </w:p>
    <w:p w:rsidR="00000000" w:rsidDel="00000000" w:rsidP="00000000" w:rsidRDefault="00000000" w:rsidRPr="00000000" w14:paraId="0000059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59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100.00 </w:t>
      </w:r>
    </w:p>
    <w:p w:rsidR="00000000" w:rsidDel="00000000" w:rsidP="00000000" w:rsidRDefault="00000000" w:rsidRPr="00000000" w14:paraId="0000059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5A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w:t>
      </w:r>
    </w:p>
    <w:p w:rsidR="00000000" w:rsidDel="00000000" w:rsidP="00000000" w:rsidRDefault="00000000" w:rsidRPr="00000000" w14:paraId="000005A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300</w:t>
      </w:r>
    </w:p>
    <w:p w:rsidR="00000000" w:rsidDel="00000000" w:rsidP="00000000" w:rsidRDefault="00000000" w:rsidRPr="00000000" w14:paraId="000005A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5A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517.50</w:t>
      </w:r>
    </w:p>
    <w:p w:rsidR="00000000" w:rsidDel="00000000" w:rsidP="00000000" w:rsidRDefault="00000000" w:rsidRPr="00000000" w14:paraId="000005A4">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5A5">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3"/>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A6">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A7">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1035.00</w:t>
            </w:r>
          </w:p>
        </w:tc>
      </w:tr>
    </w:tbl>
    <w:p w:rsidR="00000000" w:rsidDel="00000000" w:rsidP="00000000" w:rsidRDefault="00000000" w:rsidRPr="00000000" w14:paraId="000005A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5A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a=float(input())</w:t>
      </w:r>
    </w:p>
    <w:p w:rsidR="00000000" w:rsidDel="00000000" w:rsidP="00000000" w:rsidRDefault="00000000" w:rsidRPr="00000000" w14:paraId="000005A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b=0</w:t>
      </w:r>
    </w:p>
    <w:p w:rsidR="00000000" w:rsidDel="00000000" w:rsidP="00000000" w:rsidRDefault="00000000" w:rsidRPr="00000000" w14:paraId="000005A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if(a&lt;=199):</w:t>
      </w:r>
    </w:p>
    <w:p w:rsidR="00000000" w:rsidDel="00000000" w:rsidP="00000000" w:rsidRDefault="00000000" w:rsidRPr="00000000" w14:paraId="000005A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b=a*1.2</w:t>
      </w:r>
    </w:p>
    <w:p w:rsidR="00000000" w:rsidDel="00000000" w:rsidP="00000000" w:rsidRDefault="00000000" w:rsidRPr="00000000" w14:paraId="000005A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elif(200&lt;=a&lt;400):</w:t>
      </w:r>
    </w:p>
    <w:p w:rsidR="00000000" w:rsidDel="00000000" w:rsidP="00000000" w:rsidRDefault="00000000" w:rsidRPr="00000000" w14:paraId="000005B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b=a*1.5</w:t>
      </w:r>
    </w:p>
    <w:p w:rsidR="00000000" w:rsidDel="00000000" w:rsidP="00000000" w:rsidRDefault="00000000" w:rsidRPr="00000000" w14:paraId="000005B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elif(400&lt;=a&lt;600):</w:t>
      </w:r>
    </w:p>
    <w:p w:rsidR="00000000" w:rsidDel="00000000" w:rsidP="00000000" w:rsidRDefault="00000000" w:rsidRPr="00000000" w14:paraId="000005B2">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b=a*1.8</w:t>
      </w:r>
    </w:p>
    <w:p w:rsidR="00000000" w:rsidDel="00000000" w:rsidP="00000000" w:rsidRDefault="00000000" w:rsidRPr="00000000" w14:paraId="000005B3">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elif(a&gt;600):</w:t>
      </w:r>
    </w:p>
    <w:p w:rsidR="00000000" w:rsidDel="00000000" w:rsidP="00000000" w:rsidRDefault="00000000" w:rsidRPr="00000000" w14:paraId="000005B4">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b=a*2.0</w:t>
      </w:r>
    </w:p>
    <w:p w:rsidR="00000000" w:rsidDel="00000000" w:rsidP="00000000" w:rsidRDefault="00000000" w:rsidRPr="00000000" w14:paraId="000005B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(int(b)&lt;100):</w:t>
      </w:r>
    </w:p>
    <w:p w:rsidR="00000000" w:rsidDel="00000000" w:rsidP="00000000" w:rsidRDefault="00000000" w:rsidRPr="00000000" w14:paraId="000005B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print("{:.2f}".format(100))</w:t>
      </w:r>
    </w:p>
    <w:p w:rsidR="00000000" w:rsidDel="00000000" w:rsidP="00000000" w:rsidRDefault="00000000" w:rsidRPr="00000000" w14:paraId="000005B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w:t>
      </w:r>
    </w:p>
    <w:p w:rsidR="00000000" w:rsidDel="00000000" w:rsidP="00000000" w:rsidRDefault="00000000" w:rsidRPr="00000000" w14:paraId="000005B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if(b&gt;400.00):</w:t>
      </w:r>
    </w:p>
    <w:p w:rsidR="00000000" w:rsidDel="00000000" w:rsidP="00000000" w:rsidRDefault="00000000" w:rsidRPr="00000000" w14:paraId="000005B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print("{:.2f}".format((b+(b*0.15))))</w:t>
      </w:r>
    </w:p>
    <w:p w:rsidR="00000000" w:rsidDel="00000000" w:rsidP="00000000" w:rsidRDefault="00000000" w:rsidRPr="00000000" w14:paraId="000005B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5B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print("{:.2f}".format(b))</w:t>
      </w:r>
    </w:p>
    <w:p w:rsidR="00000000" w:rsidDel="00000000" w:rsidP="00000000" w:rsidRDefault="00000000" w:rsidRPr="00000000" w14:paraId="000005B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B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628900"/>
            <wp:effectExtent b="0" l="0" r="0" t="0"/>
            <wp:docPr id="101"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B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C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C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C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C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C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C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C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C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3.4 </w:t>
        <w:tab/>
        <w:tab/>
        <w:tab/>
        <w:tab/>
        <w:t xml:space="preserve">Date:</w:t>
      </w:r>
    </w:p>
    <w:p w:rsidR="00000000" w:rsidDel="00000000" w:rsidP="00000000" w:rsidRDefault="00000000" w:rsidRPr="00000000" w14:paraId="000005C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5C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7"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7" name="image79.png"/>
                <a:graphic>
                  <a:graphicData uri="http://schemas.openxmlformats.org/drawingml/2006/picture">
                    <pic:pic>
                      <pic:nvPicPr>
                        <pic:cNvPr id="0" name="image79.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5CA">
      <w:pPr>
        <w:shd w:fill="ffffff" w:val="clear"/>
        <w:spacing w:after="280" w:before="280" w:line="240" w:lineRule="auto"/>
        <w:jc w:val="center"/>
        <w:rPr>
          <w:rFonts w:ascii="Century Schoolbook" w:cs="Century Schoolbook" w:eastAsia="Century Schoolbook" w:hAnsi="Century Schoolbook"/>
          <w:b w:val="1"/>
          <w:sz w:val="32"/>
          <w:szCs w:val="32"/>
        </w:rPr>
      </w:pPr>
      <w:hyperlink r:id="rId44">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IN/OUT</w:t>
        </w:r>
      </w:hyperlink>
      <w:r w:rsidDel="00000000" w:rsidR="00000000" w:rsidRPr="00000000">
        <w:rPr>
          <w:rtl w:val="0"/>
        </w:rPr>
      </w:r>
    </w:p>
    <w:p w:rsidR="00000000" w:rsidDel="00000000" w:rsidP="00000000" w:rsidRDefault="00000000" w:rsidRPr="00000000" w14:paraId="000005C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000000" w:rsidDel="00000000" w:rsidP="00000000" w:rsidRDefault="00000000" w:rsidRPr="00000000" w14:paraId="000005C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5C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 </w:t>
      </w:r>
    </w:p>
    <w:p w:rsidR="00000000" w:rsidDel="00000000" w:rsidP="00000000" w:rsidRDefault="00000000" w:rsidRPr="00000000" w14:paraId="000005C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consists of 2 integers.</w:t>
      </w:r>
    </w:p>
    <w:p w:rsidR="00000000" w:rsidDel="00000000" w:rsidP="00000000" w:rsidRDefault="00000000" w:rsidRPr="00000000" w14:paraId="000005C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The first integer corresponds to the number of problems given and the second integer corresponds to the number of problems solved.</w:t>
      </w:r>
    </w:p>
    <w:p w:rsidR="00000000" w:rsidDel="00000000" w:rsidP="00000000" w:rsidRDefault="00000000" w:rsidRPr="00000000" w14:paraId="000005D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 Format:</w:t>
      </w:r>
    </w:p>
    <w:p w:rsidR="00000000" w:rsidDel="00000000" w:rsidP="00000000" w:rsidRDefault="00000000" w:rsidRPr="00000000" w14:paraId="000005D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 consists of the string “IN” or “OUT”. </w:t>
      </w:r>
    </w:p>
    <w:p w:rsidR="00000000" w:rsidDel="00000000" w:rsidP="00000000" w:rsidRDefault="00000000" w:rsidRPr="00000000" w14:paraId="000005D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Sample Input and Output:</w:t>
      </w:r>
    </w:p>
    <w:p w:rsidR="00000000" w:rsidDel="00000000" w:rsidP="00000000" w:rsidRDefault="00000000" w:rsidRPr="00000000" w14:paraId="000005D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w:t>
      </w:r>
    </w:p>
    <w:p w:rsidR="00000000" w:rsidDel="00000000" w:rsidP="00000000" w:rsidRDefault="00000000" w:rsidRPr="00000000" w14:paraId="000005D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8</w:t>
      </w:r>
    </w:p>
    <w:p w:rsidR="00000000" w:rsidDel="00000000" w:rsidP="00000000" w:rsidRDefault="00000000" w:rsidRPr="00000000" w14:paraId="000005D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3</w:t>
      </w:r>
    </w:p>
    <w:p w:rsidR="00000000" w:rsidDel="00000000" w:rsidP="00000000" w:rsidRDefault="00000000" w:rsidRPr="00000000" w14:paraId="000005D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w:t>
      </w:r>
    </w:p>
    <w:p w:rsidR="00000000" w:rsidDel="00000000" w:rsidP="00000000" w:rsidRDefault="00000000" w:rsidRPr="00000000" w14:paraId="000005D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w:t>
        <w:br w:type="textWrapping"/>
      </w:r>
    </w:p>
    <w:p w:rsidR="00000000" w:rsidDel="00000000" w:rsidP="00000000" w:rsidRDefault="00000000" w:rsidRPr="00000000" w14:paraId="000005D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tbl>
      <w:tblPr>
        <w:tblStyle w:val="Table14"/>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D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DA">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rHeight w:val="14" w:hRule="atLeast"/>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D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w:t>
            </w:r>
          </w:p>
          <w:p w:rsidR="00000000" w:rsidDel="00000000" w:rsidP="00000000" w:rsidRDefault="00000000" w:rsidRPr="00000000" w14:paraId="000005D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D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w:t>
            </w:r>
          </w:p>
        </w:tc>
      </w:tr>
    </w:tbl>
    <w:p w:rsidR="00000000" w:rsidDel="00000000" w:rsidP="00000000" w:rsidRDefault="00000000" w:rsidRPr="00000000" w14:paraId="000005D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5D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5E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5E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c=(a/2)</w:t>
      </w:r>
    </w:p>
    <w:p w:rsidR="00000000" w:rsidDel="00000000" w:rsidP="00000000" w:rsidRDefault="00000000" w:rsidRPr="00000000" w14:paraId="000005E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if(c&gt;b):</w:t>
      </w:r>
    </w:p>
    <w:p w:rsidR="00000000" w:rsidDel="00000000" w:rsidP="00000000" w:rsidRDefault="00000000" w:rsidRPr="00000000" w14:paraId="000005E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print("OUT")</w:t>
      </w:r>
    </w:p>
    <w:p w:rsidR="00000000" w:rsidDel="00000000" w:rsidP="00000000" w:rsidRDefault="00000000" w:rsidRPr="00000000" w14:paraId="000005E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5E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print("IN")</w:t>
      </w:r>
    </w:p>
    <w:p w:rsidR="00000000" w:rsidDel="00000000" w:rsidP="00000000" w:rsidRDefault="00000000" w:rsidRPr="00000000" w14:paraId="000005E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213100"/>
            <wp:effectExtent b="0" l="0" r="0" t="0"/>
            <wp:docPr id="84"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3.5 </w:t>
        <w:tab/>
        <w:tab/>
        <w:tab/>
        <w:tab/>
        <w:t xml:space="preserve">Date:</w:t>
      </w:r>
    </w:p>
    <w:p w:rsidR="00000000" w:rsidDel="00000000" w:rsidP="00000000" w:rsidRDefault="00000000" w:rsidRPr="00000000" w14:paraId="000005F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5F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9"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9" name="image57.png"/>
                <a:graphic>
                  <a:graphicData uri="http://schemas.openxmlformats.org/drawingml/2006/picture">
                    <pic:pic>
                      <pic:nvPicPr>
                        <pic:cNvPr id="0" name="image57.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5FE">
      <w:pPr>
        <w:shd w:fill="ffffff" w:val="clear"/>
        <w:spacing w:after="280" w:before="280" w:line="240" w:lineRule="auto"/>
        <w:jc w:val="center"/>
        <w:rPr>
          <w:rFonts w:ascii="Century Schoolbook" w:cs="Century Schoolbook" w:eastAsia="Century Schoolbook" w:hAnsi="Century Schoolbook"/>
          <w:b w:val="1"/>
          <w:sz w:val="32"/>
          <w:szCs w:val="32"/>
        </w:rPr>
      </w:pPr>
      <w:hyperlink r:id="rId46">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Vowel or Consonant</w:t>
        </w:r>
      </w:hyperlink>
      <w:r w:rsidDel="00000000" w:rsidR="00000000" w:rsidRPr="00000000">
        <w:rPr>
          <w:rtl w:val="0"/>
        </w:rPr>
      </w:r>
    </w:p>
    <w:p w:rsidR="00000000" w:rsidDel="00000000" w:rsidP="00000000" w:rsidRDefault="00000000" w:rsidRPr="00000000" w14:paraId="000005F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rsidR="00000000" w:rsidDel="00000000" w:rsidP="00000000" w:rsidRDefault="00000000" w:rsidRPr="00000000" w14:paraId="0000060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60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w:t>
      </w:r>
    </w:p>
    <w:p w:rsidR="00000000" w:rsidDel="00000000" w:rsidP="00000000" w:rsidRDefault="00000000" w:rsidRPr="00000000" w14:paraId="000006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6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It's a vowel.</w:t>
      </w:r>
    </w:p>
    <w:p w:rsidR="00000000" w:rsidDel="00000000" w:rsidP="00000000" w:rsidRDefault="00000000" w:rsidRPr="00000000" w14:paraId="000006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6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w:t>
      </w:r>
    </w:p>
    <w:p w:rsidR="00000000" w:rsidDel="00000000" w:rsidP="00000000" w:rsidRDefault="00000000" w:rsidRPr="00000000" w14:paraId="000006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6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Sometimes it's a vowel... Sometimes it's a consonant.</w:t>
      </w:r>
    </w:p>
    <w:p w:rsidR="00000000" w:rsidDel="00000000" w:rsidP="00000000" w:rsidRDefault="00000000" w:rsidRPr="00000000" w14:paraId="000006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Input3</w:t>
      </w:r>
    </w:p>
    <w:p w:rsidR="00000000" w:rsidDel="00000000" w:rsidP="00000000" w:rsidRDefault="00000000" w:rsidRPr="00000000" w14:paraId="000006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w:t>
      </w:r>
    </w:p>
    <w:p w:rsidR="00000000" w:rsidDel="00000000" w:rsidP="00000000" w:rsidRDefault="00000000" w:rsidRPr="00000000" w14:paraId="000006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3</w:t>
      </w:r>
    </w:p>
    <w:p w:rsidR="00000000" w:rsidDel="00000000" w:rsidP="00000000" w:rsidRDefault="00000000" w:rsidRPr="00000000" w14:paraId="0000060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It's a consonant.</w:t>
      </w:r>
    </w:p>
    <w:p w:rsidR="00000000" w:rsidDel="00000000" w:rsidP="00000000" w:rsidRDefault="00000000" w:rsidRPr="00000000" w14:paraId="0000060C">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60D">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5"/>
        <w:tblW w:w="5958.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5068"/>
        <w:tblGridChange w:id="0">
          <w:tblGrid>
            <w:gridCol w:w="890"/>
            <w:gridCol w:w="506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0E">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0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1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Sometimes it's a vowel... Sometimes it's a consonant.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1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u</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1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It's a vowel.</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1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p</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1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It's a consonant.</w:t>
            </w:r>
          </w:p>
        </w:tc>
      </w:tr>
    </w:tbl>
    <w:p w:rsidR="00000000" w:rsidDel="00000000" w:rsidP="00000000" w:rsidRDefault="00000000" w:rsidRPr="00000000" w14:paraId="0000061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PROGRAM:</w:t>
      </w:r>
    </w:p>
    <w:p w:rsidR="00000000" w:rsidDel="00000000" w:rsidP="00000000" w:rsidRDefault="00000000" w:rsidRPr="00000000" w14:paraId="0000061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a=input()</w:t>
      </w:r>
    </w:p>
    <w:p w:rsidR="00000000" w:rsidDel="00000000" w:rsidP="00000000" w:rsidRDefault="00000000" w:rsidRPr="00000000" w14:paraId="0000061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if(a=='a' or a=='e' or a=='i' or a=='o' or a=='u'):</w:t>
      </w:r>
    </w:p>
    <w:p w:rsidR="00000000" w:rsidDel="00000000" w:rsidP="00000000" w:rsidRDefault="00000000" w:rsidRPr="00000000" w14:paraId="00000619">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print("It's a vowel.")</w:t>
      </w:r>
    </w:p>
    <w:p w:rsidR="00000000" w:rsidDel="00000000" w:rsidP="00000000" w:rsidRDefault="00000000" w:rsidRPr="00000000" w14:paraId="0000061A">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elif(a=='y'):</w:t>
      </w:r>
    </w:p>
    <w:p w:rsidR="00000000" w:rsidDel="00000000" w:rsidP="00000000" w:rsidRDefault="00000000" w:rsidRPr="00000000" w14:paraId="0000061B">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print("Sometimes it's a vowel... Sometimes it's a consonant.")</w:t>
      </w:r>
    </w:p>
    <w:p w:rsidR="00000000" w:rsidDel="00000000" w:rsidP="00000000" w:rsidRDefault="00000000" w:rsidRPr="00000000" w14:paraId="0000061C">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w:t>
      </w:r>
    </w:p>
    <w:p w:rsidR="00000000" w:rsidDel="00000000" w:rsidP="00000000" w:rsidRDefault="00000000" w:rsidRPr="00000000" w14:paraId="0000061D">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print("It's a consonant.")</w:t>
      </w:r>
    </w:p>
    <w:p w:rsidR="00000000" w:rsidDel="00000000" w:rsidP="00000000" w:rsidRDefault="00000000" w:rsidRPr="00000000" w14:paraId="0000061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895600"/>
            <wp:effectExtent b="0" l="0" r="0" t="0"/>
            <wp:docPr id="85"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6">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63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3.6 </w:t>
        <w:tab/>
        <w:tab/>
        <w:tab/>
        <w:tab/>
        <w:t xml:space="preserve">Date:</w:t>
      </w:r>
    </w:p>
    <w:p w:rsidR="00000000" w:rsidDel="00000000" w:rsidP="00000000" w:rsidRDefault="00000000" w:rsidRPr="00000000" w14:paraId="0000063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63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63A">
      <w:pPr>
        <w:shd w:fill="ffffff" w:val="clear"/>
        <w:spacing w:after="280" w:before="280" w:line="240" w:lineRule="auto"/>
        <w:jc w:val="center"/>
        <w:rPr>
          <w:rFonts w:ascii="Century Schoolbook" w:cs="Century Schoolbook" w:eastAsia="Century Schoolbook" w:hAnsi="Century Schoolbook"/>
          <w:b w:val="1"/>
          <w:sz w:val="32"/>
          <w:szCs w:val="32"/>
        </w:rPr>
      </w:pPr>
      <w:hyperlink r:id="rId48">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Leap Year</w:t>
        </w:r>
      </w:hyperlink>
      <w:r w:rsidDel="00000000" w:rsidR="00000000" w:rsidRPr="00000000">
        <w:rPr>
          <w:rtl w:val="0"/>
        </w:rPr>
      </w:r>
    </w:p>
    <w:p w:rsidR="00000000" w:rsidDel="00000000" w:rsidP="00000000" w:rsidRDefault="00000000" w:rsidRPr="00000000" w14:paraId="0000063B">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Most years have 365 days. However, the time required for the Earth to orbit the Sun is actually slightly more than that. As a result, an </w:t>
      </w:r>
      <w:hyperlink r:id="rId49">
        <w:r w:rsidDel="00000000" w:rsidR="00000000" w:rsidRPr="00000000">
          <w:rPr>
            <w:rFonts w:ascii="Century Schoolbook" w:cs="Century Schoolbook" w:eastAsia="Century Schoolbook" w:hAnsi="Century Schoolbook"/>
            <w:color w:val="000000"/>
            <w:sz w:val="23"/>
            <w:szCs w:val="23"/>
            <w:rtl w:val="0"/>
          </w:rPr>
          <w:t xml:space="preserve">extra</w:t>
        </w:r>
      </w:hyperlink>
      <w:r w:rsidDel="00000000" w:rsidR="00000000" w:rsidRPr="00000000">
        <w:rPr>
          <w:rFonts w:ascii="Century Schoolbook" w:cs="Century Schoolbook" w:eastAsia="Century Schoolbook" w:hAnsi="Century Schoolbook"/>
          <w:color w:val="000000"/>
          <w:sz w:val="23"/>
          <w:szCs w:val="23"/>
          <w:rtl w:val="0"/>
        </w:rPr>
        <w:t xml:space="preserve"> day, February 29, is included in some years to correct for this difference. Such years are referred to as leap years. The rules for determining whether or not a year is a leap year follow:</w:t>
      </w:r>
    </w:p>
    <w:p w:rsidR="00000000" w:rsidDel="00000000" w:rsidP="00000000" w:rsidRDefault="00000000" w:rsidRPr="00000000" w14:paraId="0000063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Any year that is divisible by 400 is a leap year.</w:t>
      </w:r>
    </w:p>
    <w:p w:rsidR="00000000" w:rsidDel="00000000" w:rsidP="00000000" w:rsidRDefault="00000000" w:rsidRPr="00000000" w14:paraId="0000063D">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Of the remaining years, any year that is divisible by 100 is not a leap year.</w:t>
      </w:r>
    </w:p>
    <w:p w:rsidR="00000000" w:rsidDel="00000000" w:rsidP="00000000" w:rsidRDefault="00000000" w:rsidRPr="00000000" w14:paraId="0000063E">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Of the remaining years, any year that is divisible by 4 is a leap year.</w:t>
      </w:r>
    </w:p>
    <w:p w:rsidR="00000000" w:rsidDel="00000000" w:rsidP="00000000" w:rsidRDefault="00000000" w:rsidRPr="00000000" w14:paraId="0000063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All other years are not leap years.</w:t>
      </w:r>
    </w:p>
    <w:p w:rsidR="00000000" w:rsidDel="00000000" w:rsidP="00000000" w:rsidRDefault="00000000" w:rsidRPr="00000000" w14:paraId="0000064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reads a year from the user and displays a message indicating whether or not it is a leap year.</w:t>
      </w:r>
    </w:p>
    <w:p w:rsidR="00000000" w:rsidDel="00000000" w:rsidP="00000000" w:rsidRDefault="00000000" w:rsidRPr="00000000" w14:paraId="0000064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64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1900</w:t>
      </w:r>
    </w:p>
    <w:p w:rsidR="00000000" w:rsidDel="00000000" w:rsidP="00000000" w:rsidRDefault="00000000" w:rsidRPr="00000000" w14:paraId="0000064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64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1900 is not a leap year.</w:t>
      </w:r>
    </w:p>
    <w:p w:rsidR="00000000" w:rsidDel="00000000" w:rsidP="00000000" w:rsidRDefault="00000000" w:rsidRPr="00000000" w14:paraId="0000064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64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w:t>
      </w:r>
    </w:p>
    <w:p w:rsidR="00000000" w:rsidDel="00000000" w:rsidP="00000000" w:rsidRDefault="00000000" w:rsidRPr="00000000" w14:paraId="0000064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64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 is a leap year.</w:t>
      </w:r>
    </w:p>
    <w:p w:rsidR="00000000" w:rsidDel="00000000" w:rsidP="00000000" w:rsidRDefault="00000000" w:rsidRPr="00000000" w14:paraId="0000064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64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year=int(input())</w:t>
      </w:r>
    </w:p>
    <w:p w:rsidR="00000000" w:rsidDel="00000000" w:rsidP="00000000" w:rsidRDefault="00000000" w:rsidRPr="00000000" w14:paraId="0000064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if(year%400==0):</w:t>
      </w:r>
    </w:p>
    <w:p w:rsidR="00000000" w:rsidDel="00000000" w:rsidP="00000000" w:rsidRDefault="00000000" w:rsidRPr="00000000" w14:paraId="0000064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print(year,"is a leap year.")</w:t>
      </w:r>
    </w:p>
    <w:p w:rsidR="00000000" w:rsidDel="00000000" w:rsidP="00000000" w:rsidRDefault="00000000" w:rsidRPr="00000000" w14:paraId="0000064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64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print(year,"is not a leap year.")</w:t>
      </w:r>
    </w:p>
    <w:p w:rsidR="00000000" w:rsidDel="00000000" w:rsidP="00000000" w:rsidRDefault="00000000" w:rsidRPr="00000000" w14:paraId="0000064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616200"/>
            <wp:effectExtent b="0" l="0" r="0" t="0"/>
            <wp:docPr id="86"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6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6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6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6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6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6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3.7 </w:t>
        <w:tab/>
        <w:tab/>
        <w:tab/>
        <w:tab/>
        <w:t xml:space="preserve">Date:</w:t>
      </w:r>
    </w:p>
    <w:p w:rsidR="00000000" w:rsidDel="00000000" w:rsidP="00000000" w:rsidRDefault="00000000" w:rsidRPr="00000000" w14:paraId="0000066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66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9"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9" name="image159.png"/>
                <a:graphic>
                  <a:graphicData uri="http://schemas.openxmlformats.org/drawingml/2006/picture">
                    <pic:pic>
                      <pic:nvPicPr>
                        <pic:cNvPr id="0" name="image159.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668">
      <w:pPr>
        <w:shd w:fill="ffffff" w:val="clear"/>
        <w:spacing w:after="280" w:before="280" w:line="240" w:lineRule="auto"/>
        <w:jc w:val="center"/>
        <w:rPr>
          <w:rFonts w:ascii="Century Schoolbook" w:cs="Century Schoolbook" w:eastAsia="Century Schoolbook" w:hAnsi="Century Schoolbook"/>
          <w:b w:val="1"/>
          <w:sz w:val="32"/>
          <w:szCs w:val="32"/>
        </w:rPr>
      </w:pPr>
      <w:hyperlink r:id="rId51">
        <w:r w:rsidDel="00000000" w:rsidR="00000000" w:rsidRPr="00000000">
          <w:rPr>
            <w:rFonts w:ascii="Century Schoolbook" w:cs="Century Schoolbook" w:eastAsia="Century Schoolbook" w:hAnsi="Century Schoolbook"/>
            <w:b w:val="1"/>
            <w:color w:val="000000"/>
            <w:sz w:val="32"/>
            <w:szCs w:val="32"/>
            <w:u w:val="single"/>
            <w:rtl w:val="0"/>
          </w:rPr>
          <w:t xml:space="preserve">Month name to days</w:t>
        </w:r>
      </w:hyperlink>
      <w:r w:rsidDel="00000000" w:rsidR="00000000" w:rsidRPr="00000000">
        <w:rPr>
          <w:rtl w:val="0"/>
        </w:rPr>
      </w:r>
    </w:p>
    <w:p w:rsidR="00000000" w:rsidDel="00000000" w:rsidP="00000000" w:rsidRDefault="00000000" w:rsidRPr="00000000" w14:paraId="00000669">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000000" w:rsidDel="00000000" w:rsidP="00000000" w:rsidRDefault="00000000" w:rsidRPr="00000000" w14:paraId="0000066A">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66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66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February</w:t>
      </w:r>
    </w:p>
    <w:p w:rsidR="00000000" w:rsidDel="00000000" w:rsidP="00000000" w:rsidRDefault="00000000" w:rsidRPr="00000000" w14:paraId="0000066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66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February has 28 or 29 days in it.</w:t>
      </w:r>
    </w:p>
    <w:p w:rsidR="00000000" w:rsidDel="00000000" w:rsidP="00000000" w:rsidRDefault="00000000" w:rsidRPr="00000000" w14:paraId="0000066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67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March</w:t>
      </w:r>
    </w:p>
    <w:p w:rsidR="00000000" w:rsidDel="00000000" w:rsidP="00000000" w:rsidRDefault="00000000" w:rsidRPr="00000000" w14:paraId="0000067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67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March has 31 days in it.</w:t>
      </w:r>
    </w:p>
    <w:p w:rsidR="00000000" w:rsidDel="00000000" w:rsidP="00000000" w:rsidRDefault="00000000" w:rsidRPr="00000000" w14:paraId="0000067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3</w:t>
      </w:r>
    </w:p>
    <w:p w:rsidR="00000000" w:rsidDel="00000000" w:rsidP="00000000" w:rsidRDefault="00000000" w:rsidRPr="00000000" w14:paraId="0000067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April</w:t>
      </w:r>
    </w:p>
    <w:p w:rsidR="00000000" w:rsidDel="00000000" w:rsidP="00000000" w:rsidRDefault="00000000" w:rsidRPr="00000000" w14:paraId="0000067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3</w:t>
      </w:r>
    </w:p>
    <w:p w:rsidR="00000000" w:rsidDel="00000000" w:rsidP="00000000" w:rsidRDefault="00000000" w:rsidRPr="00000000" w14:paraId="0000067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April has 30 days in it.</w:t>
      </w:r>
    </w:p>
    <w:p w:rsidR="00000000" w:rsidDel="00000000" w:rsidP="00000000" w:rsidRDefault="00000000" w:rsidRPr="00000000" w14:paraId="00000677">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6"/>
        <w:tblW w:w="426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55"/>
        <w:gridCol w:w="3212"/>
        <w:tblGridChange w:id="0">
          <w:tblGrid>
            <w:gridCol w:w="1055"/>
            <w:gridCol w:w="3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7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7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February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February has 28 or 29 days in it.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March</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March has 31 days in it.</w:t>
            </w:r>
          </w:p>
        </w:tc>
      </w:tr>
    </w:tbl>
    <w:p w:rsidR="00000000" w:rsidDel="00000000" w:rsidP="00000000" w:rsidRDefault="00000000" w:rsidRPr="00000000" w14:paraId="0000067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7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68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m=input()</w:t>
      </w:r>
    </w:p>
    <w:p w:rsidR="00000000" w:rsidDel="00000000" w:rsidP="00000000" w:rsidRDefault="00000000" w:rsidRPr="00000000" w14:paraId="0000068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if(m=="January"):</w:t>
      </w:r>
    </w:p>
    <w:p w:rsidR="00000000" w:rsidDel="00000000" w:rsidP="00000000" w:rsidRDefault="00000000" w:rsidRPr="00000000" w14:paraId="0000068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8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elif(m=="February"):</w:t>
      </w:r>
    </w:p>
    <w:p w:rsidR="00000000" w:rsidDel="00000000" w:rsidP="00000000" w:rsidRDefault="00000000" w:rsidRPr="00000000" w14:paraId="0000068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28 or 29 days in it.")</w:t>
      </w:r>
    </w:p>
    <w:p w:rsidR="00000000" w:rsidDel="00000000" w:rsidP="00000000" w:rsidRDefault="00000000" w:rsidRPr="00000000" w14:paraId="0000068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elif(m=="March"):</w:t>
      </w:r>
    </w:p>
    <w:p w:rsidR="00000000" w:rsidDel="00000000" w:rsidP="00000000" w:rsidRDefault="00000000" w:rsidRPr="00000000" w14:paraId="0000068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8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elif(m=="April"):</w:t>
      </w:r>
    </w:p>
    <w:p w:rsidR="00000000" w:rsidDel="00000000" w:rsidP="00000000" w:rsidRDefault="00000000" w:rsidRPr="00000000" w14:paraId="0000068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68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elif(m=="May"):</w:t>
      </w:r>
    </w:p>
    <w:p w:rsidR="00000000" w:rsidDel="00000000" w:rsidP="00000000" w:rsidRDefault="00000000" w:rsidRPr="00000000" w14:paraId="0000068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8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elif(m=="June"):</w:t>
      </w:r>
    </w:p>
    <w:p w:rsidR="00000000" w:rsidDel="00000000" w:rsidP="00000000" w:rsidRDefault="00000000" w:rsidRPr="00000000" w14:paraId="0000068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68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elif(m=="July"):</w:t>
      </w:r>
    </w:p>
    <w:p w:rsidR="00000000" w:rsidDel="00000000" w:rsidP="00000000" w:rsidRDefault="00000000" w:rsidRPr="00000000" w14:paraId="0000068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8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elif(m=="August"):</w:t>
      </w:r>
    </w:p>
    <w:p w:rsidR="00000000" w:rsidDel="00000000" w:rsidP="00000000" w:rsidRDefault="00000000" w:rsidRPr="00000000" w14:paraId="0000069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9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elif(m=="September"):</w:t>
      </w:r>
    </w:p>
    <w:p w:rsidR="00000000" w:rsidDel="00000000" w:rsidP="00000000" w:rsidRDefault="00000000" w:rsidRPr="00000000" w14:paraId="0000069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69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elif(m=="October"):</w:t>
      </w:r>
    </w:p>
    <w:p w:rsidR="00000000" w:rsidDel="00000000" w:rsidP="00000000" w:rsidRDefault="00000000" w:rsidRPr="00000000" w14:paraId="0000069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9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elif(m=="November"):</w:t>
      </w:r>
    </w:p>
    <w:p w:rsidR="00000000" w:rsidDel="00000000" w:rsidP="00000000" w:rsidRDefault="00000000" w:rsidRPr="00000000" w14:paraId="0000069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69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elif(m=="December"):</w:t>
      </w:r>
    </w:p>
    <w:p w:rsidR="00000000" w:rsidDel="00000000" w:rsidP="00000000" w:rsidRDefault="00000000" w:rsidRPr="00000000" w14:paraId="0000069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99">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692400"/>
            <wp:effectExtent b="0" l="0" r="0" t="0"/>
            <wp:docPr id="87"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C">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D">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E">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F">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0">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1">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2">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3">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4">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5">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6">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7">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9">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A">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6A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3.8 </w:t>
        <w:tab/>
        <w:tab/>
        <w:tab/>
        <w:tab/>
        <w:t xml:space="preserve">Date:</w:t>
      </w:r>
    </w:p>
    <w:p w:rsidR="00000000" w:rsidDel="00000000" w:rsidP="00000000" w:rsidRDefault="00000000" w:rsidRPr="00000000" w14:paraId="000006A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6A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3"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3"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6AE">
      <w:pPr>
        <w:shd w:fill="ffffff" w:val="clear"/>
        <w:spacing w:after="280" w:before="280" w:line="240" w:lineRule="auto"/>
        <w:jc w:val="center"/>
        <w:rPr>
          <w:rFonts w:ascii="Century Schoolbook" w:cs="Century Schoolbook" w:eastAsia="Century Schoolbook" w:hAnsi="Century Schoolbook"/>
          <w:b w:val="1"/>
          <w:sz w:val="32"/>
          <w:szCs w:val="32"/>
        </w:rPr>
      </w:pPr>
      <w:hyperlink r:id="rId53">
        <w:r w:rsidDel="00000000" w:rsidR="00000000" w:rsidRPr="00000000">
          <w:rPr>
            <w:rFonts w:ascii="Century Schoolbook" w:cs="Century Schoolbook" w:eastAsia="Century Schoolbook" w:hAnsi="Century Schoolbook"/>
            <w:b w:val="1"/>
            <w:color w:val="000000"/>
            <w:sz w:val="32"/>
            <w:szCs w:val="32"/>
            <w:u w:val="single"/>
            <w:rtl w:val="0"/>
          </w:rPr>
          <w:t xml:space="preserve">Pythagorean triple</w:t>
        </w:r>
      </w:hyperlink>
      <w:r w:rsidDel="00000000" w:rsidR="00000000" w:rsidRPr="00000000">
        <w:rPr>
          <w:rtl w:val="0"/>
        </w:rPr>
      </w:r>
    </w:p>
    <w:p w:rsidR="00000000" w:rsidDel="00000000" w:rsidP="00000000" w:rsidRDefault="00000000" w:rsidRPr="00000000" w14:paraId="000006A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Three numbers form a Pythagorean triple if the </w:t>
      </w:r>
      <w:hyperlink r:id="rId54">
        <w:r w:rsidDel="00000000" w:rsidR="00000000" w:rsidRPr="00000000">
          <w:rPr>
            <w:rFonts w:ascii="Century Schoolbook" w:cs="Century Schoolbook" w:eastAsia="Century Schoolbook" w:hAnsi="Century Schoolbook"/>
            <w:color w:val="000000"/>
            <w:sz w:val="23"/>
            <w:szCs w:val="23"/>
            <w:rtl w:val="0"/>
          </w:rPr>
          <w:t xml:space="preserve">sum of squares</w:t>
        </w:r>
      </w:hyperlink>
      <w:r w:rsidDel="00000000" w:rsidR="00000000" w:rsidRPr="00000000">
        <w:rPr>
          <w:rFonts w:ascii="Century Schoolbook" w:cs="Century Schoolbook" w:eastAsia="Century Schoolbook" w:hAnsi="Century Schoolbook"/>
          <w:color w:val="000000"/>
          <w:sz w:val="23"/>
          <w:szCs w:val="23"/>
          <w:rtl w:val="0"/>
        </w:rPr>
        <w:t xml:space="preserve"> of two numbers is equal to the square of the third.</w:t>
      </w:r>
    </w:p>
    <w:p w:rsidR="00000000" w:rsidDel="00000000" w:rsidP="00000000" w:rsidRDefault="00000000" w:rsidRPr="00000000" w14:paraId="000006B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For example, 3, 5 and 4 form a Pythagorean triple, since 3*3 + 4*4 = 25 = 5*5 </w:t>
        <w:br w:type="textWrapping"/>
        <w:t xml:space="preserve">You are given three integers, a, b, and c. They need not be given in increasing order. If they form a Pythagorean triple, then print "Yes", otherwise, print "No". </w:t>
      </w:r>
    </w:p>
    <w:p w:rsidR="00000000" w:rsidDel="00000000" w:rsidP="00000000" w:rsidRDefault="00000000" w:rsidRPr="00000000" w14:paraId="000006B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Input</w:t>
      </w:r>
      <w:r w:rsidDel="00000000" w:rsidR="00000000" w:rsidRPr="00000000">
        <w:rPr>
          <w:rtl w:val="0"/>
        </w:rPr>
      </w:r>
    </w:p>
    <w:p w:rsidR="00000000" w:rsidDel="00000000" w:rsidP="00000000" w:rsidRDefault="00000000" w:rsidRPr="00000000" w14:paraId="000006B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6B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6B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6B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Output</w:t>
      </w:r>
      <w:r w:rsidDel="00000000" w:rsidR="00000000" w:rsidRPr="00000000">
        <w:rPr>
          <w:rtl w:val="0"/>
        </w:rPr>
      </w:r>
    </w:p>
    <w:p w:rsidR="00000000" w:rsidDel="00000000" w:rsidP="00000000" w:rsidRDefault="00000000" w:rsidRPr="00000000" w14:paraId="000006B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6B7">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B8">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7"/>
        <w:tblW w:w="176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2"/>
        <w:gridCol w:w="930"/>
        <w:tblGridChange w:id="0">
          <w:tblGrid>
            <w:gridCol w:w="832"/>
            <w:gridCol w:w="93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B9">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BA">
            <w:pPr>
              <w:spacing w:after="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B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p w:rsidR="00000000" w:rsidDel="00000000" w:rsidP="00000000" w:rsidRDefault="00000000" w:rsidRPr="00000000" w14:paraId="000006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w:t>
            </w:r>
          </w:p>
          <w:p w:rsidR="00000000" w:rsidDel="00000000" w:rsidP="00000000" w:rsidRDefault="00000000" w:rsidRPr="00000000" w14:paraId="000006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Yes</w:t>
            </w:r>
          </w:p>
        </w:tc>
      </w:tr>
    </w:tbl>
    <w:p w:rsidR="00000000" w:rsidDel="00000000" w:rsidP="00000000" w:rsidRDefault="00000000" w:rsidRPr="00000000" w14:paraId="000006BF">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C0">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6C1">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6C2">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b=int(input())</w:t>
      </w:r>
    </w:p>
    <w:p w:rsidR="00000000" w:rsidDel="00000000" w:rsidP="00000000" w:rsidRDefault="00000000" w:rsidRPr="00000000" w14:paraId="000006C3">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c=int(input())</w:t>
      </w:r>
    </w:p>
    <w:p w:rsidR="00000000" w:rsidDel="00000000" w:rsidP="00000000" w:rsidRDefault="00000000" w:rsidRPr="00000000" w14:paraId="000006C4">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if(a*a+b*b==c*c):</w:t>
      </w:r>
    </w:p>
    <w:p w:rsidR="00000000" w:rsidDel="00000000" w:rsidP="00000000" w:rsidRDefault="00000000" w:rsidRPr="00000000" w14:paraId="000006C5">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6C6">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elif(a*a+c*c==b*b):</w:t>
      </w:r>
    </w:p>
    <w:p w:rsidR="00000000" w:rsidDel="00000000" w:rsidP="00000000" w:rsidRDefault="00000000" w:rsidRPr="00000000" w14:paraId="000006C7">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6C8">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elif(c*c+b*b==a*a):</w:t>
      </w:r>
    </w:p>
    <w:p w:rsidR="00000000" w:rsidDel="00000000" w:rsidP="00000000" w:rsidRDefault="00000000" w:rsidRPr="00000000" w14:paraId="000006C9">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6CA">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6CB">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print("no")</w:t>
      </w:r>
    </w:p>
    <w:p w:rsidR="00000000" w:rsidDel="00000000" w:rsidP="00000000" w:rsidRDefault="00000000" w:rsidRPr="00000000" w14:paraId="000006C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679700"/>
            <wp:effectExtent b="0" l="0" r="0" t="0"/>
            <wp:docPr id="89"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CE">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C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D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D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D2">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D3">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D4">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6D5">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D6">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6D7">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D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3.9 </w:t>
        <w:tab/>
        <w:tab/>
        <w:tab/>
        <w:tab/>
        <w:t xml:space="preserve">Date:</w:t>
      </w:r>
    </w:p>
    <w:p w:rsidR="00000000" w:rsidDel="00000000" w:rsidP="00000000" w:rsidRDefault="00000000" w:rsidRPr="00000000" w14:paraId="000006D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6D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81"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81" name="image163.png"/>
                <a:graphic>
                  <a:graphicData uri="http://schemas.openxmlformats.org/drawingml/2006/picture">
                    <pic:pic>
                      <pic:nvPicPr>
                        <pic:cNvPr id="0" name="image16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6DB">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hyperlink r:id="rId56">
        <w:r w:rsidDel="00000000" w:rsidR="00000000" w:rsidRPr="00000000">
          <w:rPr>
            <w:rFonts w:ascii="Century Schoolbook" w:cs="Century Schoolbook" w:eastAsia="Century Schoolbook" w:hAnsi="Century Schoolbook"/>
            <w:b w:val="1"/>
            <w:color w:val="000000"/>
            <w:sz w:val="32"/>
            <w:szCs w:val="32"/>
            <w:u w:val="single"/>
            <w:rtl w:val="0"/>
          </w:rPr>
          <w:t xml:space="preserve">Second last digit</w:t>
        </w:r>
      </w:hyperlink>
      <w:r w:rsidDel="00000000" w:rsidR="00000000" w:rsidRPr="00000000">
        <w:rPr>
          <w:rtl w:val="0"/>
        </w:rPr>
      </w:r>
    </w:p>
    <w:p w:rsidR="00000000" w:rsidDel="00000000" w:rsidP="00000000" w:rsidRDefault="00000000" w:rsidRPr="00000000" w14:paraId="000006D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returns the second last digit of the given number. Second last digit is being referred 10the digit in the tens place in the given number.</w:t>
      </w:r>
    </w:p>
    <w:p w:rsidR="00000000" w:rsidDel="00000000" w:rsidP="00000000" w:rsidRDefault="00000000" w:rsidRPr="00000000" w14:paraId="000006D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 if the given number is 197, the second last digit is 9.</w:t>
      </w:r>
    </w:p>
    <w:p w:rsidR="00000000" w:rsidDel="00000000" w:rsidP="00000000" w:rsidRDefault="00000000" w:rsidRPr="00000000" w14:paraId="000006DE">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Note1 - The second last digit should be returned as a positive number. i.e. if the given number is -197, the second last digit is 9.</w:t>
      </w:r>
    </w:p>
    <w:p w:rsidR="00000000" w:rsidDel="00000000" w:rsidP="00000000" w:rsidRDefault="00000000" w:rsidRPr="00000000" w14:paraId="000006D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Note2 - If the given number is a single digit number, then the second last digit does not exist. In such cases, the program should return -1. i.e. if the given number is 5, the second last digit should be returned as -1.</w:t>
      </w:r>
    </w:p>
    <w:p w:rsidR="00000000" w:rsidDel="00000000" w:rsidP="00000000" w:rsidRDefault="00000000" w:rsidRPr="00000000" w14:paraId="000006E0">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8"/>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E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E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E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197</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E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9</w:t>
            </w:r>
          </w:p>
        </w:tc>
      </w:tr>
    </w:tbl>
    <w:p w:rsidR="00000000" w:rsidDel="00000000" w:rsidP="00000000" w:rsidRDefault="00000000" w:rsidRPr="00000000" w14:paraId="000006E5">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E6">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6E7">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6E8">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b=str(abs(a))</w:t>
      </w:r>
    </w:p>
    <w:p w:rsidR="00000000" w:rsidDel="00000000" w:rsidP="00000000" w:rsidRDefault="00000000" w:rsidRPr="00000000" w14:paraId="000006E9">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l=len(b)</w:t>
      </w:r>
    </w:p>
    <w:p w:rsidR="00000000" w:rsidDel="00000000" w:rsidP="00000000" w:rsidRDefault="00000000" w:rsidRPr="00000000" w14:paraId="000006EA">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if(l&gt;1):</w:t>
      </w:r>
    </w:p>
    <w:p w:rsidR="00000000" w:rsidDel="00000000" w:rsidP="00000000" w:rsidRDefault="00000000" w:rsidRPr="00000000" w14:paraId="000006E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print(int(b[-2]))</w:t>
      </w:r>
    </w:p>
    <w:p w:rsidR="00000000" w:rsidDel="00000000" w:rsidP="00000000" w:rsidRDefault="00000000" w:rsidRPr="00000000" w14:paraId="000006E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6E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print(-1)</w:t>
      </w:r>
    </w:p>
    <w:p w:rsidR="00000000" w:rsidDel="00000000" w:rsidP="00000000" w:rsidRDefault="00000000" w:rsidRPr="00000000" w14:paraId="000006EE">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E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997200"/>
            <wp:effectExtent b="0" l="0" r="0" t="0"/>
            <wp:docPr id="114" name="image65.png"/>
            <a:graphic>
              <a:graphicData uri="http://schemas.openxmlformats.org/drawingml/2006/picture">
                <pic:pic>
                  <pic:nvPicPr>
                    <pic:cNvPr id="0" name="image65.png"/>
                    <pic:cNvPicPr preferRelativeResize="0"/>
                  </pic:nvPicPr>
                  <pic:blipFill>
                    <a:blip r:embed="rId5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F1">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F2">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F3">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F4">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br w:type="textWrapping"/>
      </w:r>
    </w:p>
    <w:p w:rsidR="00000000" w:rsidDel="00000000" w:rsidP="00000000" w:rsidRDefault="00000000" w:rsidRPr="00000000" w14:paraId="000006F5">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F6">
      <w:pPr>
        <w:shd w:fill="ffffff" w:val="clear"/>
        <w:spacing w:after="280" w:before="280" w:line="240" w:lineRule="auto"/>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6F7">
      <w:pPr>
        <w:shd w:fill="ffffff" w:val="clear"/>
        <w:spacing w:after="280" w:before="280" w:line="240" w:lineRule="auto"/>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6F8">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F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3.10 </w:t>
        <w:tab/>
        <w:tab/>
        <w:tab/>
        <w:tab/>
        <w:t xml:space="preserve">Date:</w:t>
      </w:r>
    </w:p>
    <w:p w:rsidR="00000000" w:rsidDel="00000000" w:rsidP="00000000" w:rsidRDefault="00000000" w:rsidRPr="00000000" w14:paraId="000006F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6F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5"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5"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6FC">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u w:val="single"/>
          <w:rtl w:val="0"/>
        </w:rPr>
        <w:t xml:space="preserve">Chinese Zodiac</w:t>
      </w:r>
      <w:r w:rsidDel="00000000" w:rsidR="00000000" w:rsidRPr="00000000">
        <w:rPr>
          <w:rtl w:val="0"/>
        </w:rPr>
      </w:r>
    </w:p>
    <w:p w:rsidR="00000000" w:rsidDel="00000000" w:rsidP="00000000" w:rsidRDefault="00000000" w:rsidRPr="00000000" w14:paraId="000006F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Chinese zodiac assigns animals to years in a 12 year cycle. One 12 year cycle is shown in the table below. The pattern repeats from there, with 2012 being another year of the dragon, and 1999 being another year of the hare.</w:t>
      </w:r>
    </w:p>
    <w:p w:rsidR="00000000" w:rsidDel="00000000" w:rsidP="00000000" w:rsidRDefault="00000000" w:rsidRPr="00000000" w14:paraId="000006F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Year Animal</w:t>
      </w:r>
    </w:p>
    <w:p w:rsidR="00000000" w:rsidDel="00000000" w:rsidP="00000000" w:rsidRDefault="00000000" w:rsidRPr="00000000" w14:paraId="000006F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 Dragon</w:t>
      </w:r>
    </w:p>
    <w:p w:rsidR="00000000" w:rsidDel="00000000" w:rsidP="00000000" w:rsidRDefault="00000000" w:rsidRPr="00000000" w14:paraId="0000070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2001 Snake</w:t>
      </w:r>
    </w:p>
    <w:p w:rsidR="00000000" w:rsidDel="00000000" w:rsidP="00000000" w:rsidRDefault="00000000" w:rsidRPr="00000000" w14:paraId="0000070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2002 Horse</w:t>
      </w:r>
    </w:p>
    <w:p w:rsidR="00000000" w:rsidDel="00000000" w:rsidP="00000000" w:rsidRDefault="00000000" w:rsidRPr="00000000" w14:paraId="000007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2003 Sheep</w:t>
      </w:r>
    </w:p>
    <w:p w:rsidR="00000000" w:rsidDel="00000000" w:rsidP="00000000" w:rsidRDefault="00000000" w:rsidRPr="00000000" w14:paraId="000007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2004 Monkey</w:t>
      </w:r>
    </w:p>
    <w:p w:rsidR="00000000" w:rsidDel="00000000" w:rsidP="00000000" w:rsidRDefault="00000000" w:rsidRPr="00000000" w14:paraId="000007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2005 Rooster</w:t>
      </w:r>
    </w:p>
    <w:p w:rsidR="00000000" w:rsidDel="00000000" w:rsidP="00000000" w:rsidRDefault="00000000" w:rsidRPr="00000000" w14:paraId="000007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2006 Dog</w:t>
      </w:r>
    </w:p>
    <w:p w:rsidR="00000000" w:rsidDel="00000000" w:rsidP="00000000" w:rsidRDefault="00000000" w:rsidRPr="00000000" w14:paraId="000007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2007 Pig</w:t>
      </w:r>
    </w:p>
    <w:p w:rsidR="00000000" w:rsidDel="00000000" w:rsidP="00000000" w:rsidRDefault="00000000" w:rsidRPr="00000000" w14:paraId="000007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2008 Rat</w:t>
      </w:r>
    </w:p>
    <w:p w:rsidR="00000000" w:rsidDel="00000000" w:rsidP="00000000" w:rsidRDefault="00000000" w:rsidRPr="00000000" w14:paraId="000007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2009 Ox</w:t>
      </w:r>
    </w:p>
    <w:p w:rsidR="00000000" w:rsidDel="00000000" w:rsidP="00000000" w:rsidRDefault="00000000" w:rsidRPr="00000000" w14:paraId="000007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 Tiger</w:t>
      </w:r>
    </w:p>
    <w:p w:rsidR="00000000" w:rsidDel="00000000" w:rsidP="00000000" w:rsidRDefault="00000000" w:rsidRPr="00000000" w14:paraId="000007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2011 Hare</w:t>
      </w:r>
    </w:p>
    <w:p w:rsidR="00000000" w:rsidDel="00000000" w:rsidP="00000000" w:rsidRDefault="00000000" w:rsidRPr="00000000" w14:paraId="0000070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reads a year from the user and displays the animal associated with that year. Your program should work correctly for any year greater than or equal to zero, not just the ones listed in the table.</w:t>
      </w:r>
    </w:p>
    <w:p w:rsidR="00000000" w:rsidDel="00000000" w:rsidP="00000000" w:rsidRDefault="00000000" w:rsidRPr="00000000" w14:paraId="0000070C">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70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w:t>
      </w:r>
    </w:p>
    <w:p w:rsidR="00000000" w:rsidDel="00000000" w:rsidP="00000000" w:rsidRDefault="00000000" w:rsidRPr="00000000" w14:paraId="0000070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71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 is the year of the Tiger.</w:t>
      </w:r>
    </w:p>
    <w:p w:rsidR="00000000" w:rsidDel="00000000" w:rsidP="00000000" w:rsidRDefault="00000000" w:rsidRPr="00000000" w14:paraId="0000071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71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2020</w:t>
      </w:r>
    </w:p>
    <w:p w:rsidR="00000000" w:rsidDel="00000000" w:rsidP="00000000" w:rsidRDefault="00000000" w:rsidRPr="00000000" w14:paraId="0000071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71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2020 is the year of the Rat.</w:t>
      </w:r>
    </w:p>
    <w:p w:rsidR="00000000" w:rsidDel="00000000" w:rsidP="00000000" w:rsidRDefault="00000000" w:rsidRPr="00000000" w14:paraId="0000071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71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71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a=int(input())</w:t>
      </w:r>
    </w:p>
    <w:p w:rsidR="00000000" w:rsidDel="00000000" w:rsidP="00000000" w:rsidRDefault="00000000" w:rsidRPr="00000000" w14:paraId="0000071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b=a%100</w:t>
      </w:r>
    </w:p>
    <w:p w:rsidR="00000000" w:rsidDel="00000000" w:rsidP="00000000" w:rsidRDefault="00000000" w:rsidRPr="00000000" w14:paraId="0000071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c=b%12</w:t>
      </w:r>
    </w:p>
    <w:p w:rsidR="00000000" w:rsidDel="00000000" w:rsidP="00000000" w:rsidRDefault="00000000" w:rsidRPr="00000000" w14:paraId="0000071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if(c==0):</w:t>
      </w:r>
    </w:p>
    <w:p w:rsidR="00000000" w:rsidDel="00000000" w:rsidP="00000000" w:rsidRDefault="00000000" w:rsidRPr="00000000" w14:paraId="0000071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Dragon.")</w:t>
      </w:r>
    </w:p>
    <w:p w:rsidR="00000000" w:rsidDel="00000000" w:rsidP="00000000" w:rsidRDefault="00000000" w:rsidRPr="00000000" w14:paraId="0000071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elif(c==1):</w:t>
      </w:r>
    </w:p>
    <w:p w:rsidR="00000000" w:rsidDel="00000000" w:rsidP="00000000" w:rsidRDefault="00000000" w:rsidRPr="00000000" w14:paraId="0000071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Snake.")</w:t>
      </w:r>
    </w:p>
    <w:p w:rsidR="00000000" w:rsidDel="00000000" w:rsidP="00000000" w:rsidRDefault="00000000" w:rsidRPr="00000000" w14:paraId="0000071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elif(c==2):</w:t>
      </w:r>
    </w:p>
    <w:p w:rsidR="00000000" w:rsidDel="00000000" w:rsidP="00000000" w:rsidRDefault="00000000" w:rsidRPr="00000000" w14:paraId="0000071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Horse.")</w:t>
      </w:r>
    </w:p>
    <w:p w:rsidR="00000000" w:rsidDel="00000000" w:rsidP="00000000" w:rsidRDefault="00000000" w:rsidRPr="00000000" w14:paraId="0000072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elif(c==3):</w:t>
      </w:r>
    </w:p>
    <w:p w:rsidR="00000000" w:rsidDel="00000000" w:rsidP="00000000" w:rsidRDefault="00000000" w:rsidRPr="00000000" w14:paraId="0000072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Sheep.")</w:t>
      </w:r>
    </w:p>
    <w:p w:rsidR="00000000" w:rsidDel="00000000" w:rsidP="00000000" w:rsidRDefault="00000000" w:rsidRPr="00000000" w14:paraId="00000722">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elif(c==4):</w:t>
      </w:r>
    </w:p>
    <w:p w:rsidR="00000000" w:rsidDel="00000000" w:rsidP="00000000" w:rsidRDefault="00000000" w:rsidRPr="00000000" w14:paraId="00000723">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Monkey.")</w:t>
      </w:r>
    </w:p>
    <w:p w:rsidR="00000000" w:rsidDel="00000000" w:rsidP="00000000" w:rsidRDefault="00000000" w:rsidRPr="00000000" w14:paraId="00000724">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elif(c==5):</w:t>
      </w:r>
    </w:p>
    <w:p w:rsidR="00000000" w:rsidDel="00000000" w:rsidP="00000000" w:rsidRDefault="00000000" w:rsidRPr="00000000" w14:paraId="0000072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Rooster.")</w:t>
      </w:r>
    </w:p>
    <w:p w:rsidR="00000000" w:rsidDel="00000000" w:rsidP="00000000" w:rsidRDefault="00000000" w:rsidRPr="00000000" w14:paraId="0000072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elif(c==6):</w:t>
      </w:r>
    </w:p>
    <w:p w:rsidR="00000000" w:rsidDel="00000000" w:rsidP="00000000" w:rsidRDefault="00000000" w:rsidRPr="00000000" w14:paraId="0000072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Dog.")</w:t>
      </w:r>
    </w:p>
    <w:p w:rsidR="00000000" w:rsidDel="00000000" w:rsidP="00000000" w:rsidRDefault="00000000" w:rsidRPr="00000000" w14:paraId="0000072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elif(c==7):</w:t>
      </w:r>
    </w:p>
    <w:p w:rsidR="00000000" w:rsidDel="00000000" w:rsidP="00000000" w:rsidRDefault="00000000" w:rsidRPr="00000000" w14:paraId="0000072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Pig.")</w:t>
      </w:r>
    </w:p>
    <w:p w:rsidR="00000000" w:rsidDel="00000000" w:rsidP="00000000" w:rsidRDefault="00000000" w:rsidRPr="00000000" w14:paraId="0000072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elif(c==8):</w:t>
      </w:r>
    </w:p>
    <w:p w:rsidR="00000000" w:rsidDel="00000000" w:rsidP="00000000" w:rsidRDefault="00000000" w:rsidRPr="00000000" w14:paraId="0000072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Rat.")</w:t>
      </w:r>
    </w:p>
    <w:p w:rsidR="00000000" w:rsidDel="00000000" w:rsidP="00000000" w:rsidRDefault="00000000" w:rsidRPr="00000000" w14:paraId="0000072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elif(c==9):</w:t>
      </w:r>
    </w:p>
    <w:p w:rsidR="00000000" w:rsidDel="00000000" w:rsidP="00000000" w:rsidRDefault="00000000" w:rsidRPr="00000000" w14:paraId="0000072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Ox.")</w:t>
      </w:r>
    </w:p>
    <w:p w:rsidR="00000000" w:rsidDel="00000000" w:rsidP="00000000" w:rsidRDefault="00000000" w:rsidRPr="00000000" w14:paraId="0000072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elif(c==10):</w:t>
      </w:r>
    </w:p>
    <w:p w:rsidR="00000000" w:rsidDel="00000000" w:rsidP="00000000" w:rsidRDefault="00000000" w:rsidRPr="00000000" w14:paraId="0000072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Tiger.")</w:t>
      </w:r>
    </w:p>
    <w:p w:rsidR="00000000" w:rsidDel="00000000" w:rsidP="00000000" w:rsidRDefault="00000000" w:rsidRPr="00000000" w14:paraId="0000073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elif(c==11):</w:t>
      </w:r>
    </w:p>
    <w:p w:rsidR="00000000" w:rsidDel="00000000" w:rsidP="00000000" w:rsidRDefault="00000000" w:rsidRPr="00000000" w14:paraId="0000073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Hare.")</w:t>
      </w:r>
    </w:p>
    <w:p w:rsidR="00000000" w:rsidDel="00000000" w:rsidP="00000000" w:rsidRDefault="00000000" w:rsidRPr="00000000" w14:paraId="00000732">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32000"/>
            <wp:effectExtent b="0" l="0" r="0" t="0"/>
            <wp:docPr id="117" name="image68.png"/>
            <a:graphic>
              <a:graphicData uri="http://schemas.openxmlformats.org/drawingml/2006/picture">
                <pic:pic>
                  <pic:nvPicPr>
                    <pic:cNvPr id="0" name="image68.png"/>
                    <pic:cNvPicPr preferRelativeResize="0"/>
                  </pic:nvPicPr>
                  <pic:blipFill>
                    <a:blip r:embed="rId58"/>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5">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6">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7">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8">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9">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A">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3B">
      <w:pPr>
        <w:rPr>
          <w:rFonts w:ascii="Century Schoolbook" w:cs="Century Schoolbook" w:eastAsia="Century Schoolbook" w:hAnsi="Century Schoolbook"/>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73C">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3D">
      <w:pPr>
        <w:rPr>
          <w:rFonts w:ascii="Century Schoolbook" w:cs="Century Schoolbook" w:eastAsia="Century Schoolbook" w:hAnsi="Century Schoolbook"/>
          <w:color w:val="1e4d78"/>
          <w:sz w:val="24"/>
          <w:szCs w:val="24"/>
        </w:rPr>
      </w:pPr>
      <w:r w:rsidDel="00000000" w:rsidR="00000000" w:rsidRPr="00000000">
        <w:rPr>
          <w:rtl w:val="0"/>
        </w:rPr>
      </w:r>
    </w:p>
    <w:p w:rsidR="00000000" w:rsidDel="00000000" w:rsidP="00000000" w:rsidRDefault="00000000" w:rsidRPr="00000000" w14:paraId="0000073E">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3F">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0">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1">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2">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3">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4">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5">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6">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7">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8">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9">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C">
      <w:pPr>
        <w:pStyle w:val="Heading3"/>
        <w:shd w:fill="ffffff" w:val="clear"/>
        <w:spacing w:before="0" w:lineRule="auto"/>
        <w:jc w:val="center"/>
        <w:rPr>
          <w:rFonts w:ascii="Century Schoolbook" w:cs="Century Schoolbook" w:eastAsia="Century Schoolbook" w:hAnsi="Century Schoolbook"/>
          <w:b w:val="1"/>
          <w:color w:val="000000"/>
          <w:sz w:val="36"/>
          <w:szCs w:val="36"/>
        </w:rPr>
      </w:pPr>
      <w:hyperlink r:id="rId59">
        <w:r w:rsidDel="00000000" w:rsidR="00000000" w:rsidRPr="00000000">
          <w:rPr>
            <w:rFonts w:ascii="Century Schoolbook" w:cs="Century Schoolbook" w:eastAsia="Century Schoolbook" w:hAnsi="Century Schoolbook"/>
            <w:b w:val="1"/>
            <w:color w:val="000000"/>
            <w:sz w:val="36"/>
            <w:szCs w:val="36"/>
            <w:rtl w:val="0"/>
          </w:rPr>
          <w:t xml:space="preserve">04 - Iteration Control Structures</w:t>
        </w:r>
      </w:hyperlink>
      <w:r w:rsidDel="00000000" w:rsidR="00000000" w:rsidRPr="00000000">
        <w:rPr>
          <w:rtl w:val="0"/>
        </w:rPr>
      </w:r>
    </w:p>
    <w:p w:rsidR="00000000" w:rsidDel="00000000" w:rsidP="00000000" w:rsidRDefault="00000000" w:rsidRPr="00000000" w14:paraId="0000074D">
      <w:pPr>
        <w:rPr>
          <w:rFonts w:ascii="Century Schoolbook" w:cs="Century Schoolbook" w:eastAsia="Century Schoolbook" w:hAnsi="Century Schoolbook"/>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74E">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74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4.1 </w:t>
        <w:tab/>
        <w:tab/>
        <w:tab/>
        <w:tab/>
        <w:t xml:space="preserve">Date:</w:t>
      </w:r>
    </w:p>
    <w:p w:rsidR="00000000" w:rsidDel="00000000" w:rsidP="00000000" w:rsidRDefault="00000000" w:rsidRPr="00000000" w14:paraId="0000075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75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752">
      <w:pPr>
        <w:spacing w:after="280" w:before="280" w:line="240" w:lineRule="auto"/>
        <w:jc w:val="center"/>
        <w:rPr>
          <w:rFonts w:ascii="Century Schoolbook" w:cs="Century Schoolbook" w:eastAsia="Century Schoolbook" w:hAnsi="Century Schoolbook"/>
          <w:b w:val="1"/>
          <w:sz w:val="32"/>
          <w:szCs w:val="32"/>
        </w:rPr>
      </w:pPr>
      <w:hyperlink r:id="rId60">
        <w:r w:rsidDel="00000000" w:rsidR="00000000" w:rsidRPr="00000000">
          <w:rPr>
            <w:rFonts w:ascii="Century Schoolbook" w:cs="Century Schoolbook" w:eastAsia="Century Schoolbook" w:hAnsi="Century Schoolbook"/>
            <w:b w:val="1"/>
            <w:color w:val="000000"/>
            <w:sz w:val="32"/>
            <w:szCs w:val="32"/>
            <w:u w:val="single"/>
            <w:rtl w:val="0"/>
          </w:rPr>
          <w:t xml:space="preserve">Factors of a number</w:t>
        </w:r>
      </w:hyperlink>
      <w:r w:rsidDel="00000000" w:rsidR="00000000" w:rsidRPr="00000000">
        <w:rPr>
          <w:rtl w:val="0"/>
        </w:rPr>
      </w:r>
    </w:p>
    <w:p w:rsidR="00000000" w:rsidDel="00000000" w:rsidP="00000000" w:rsidRDefault="00000000" w:rsidRPr="00000000" w14:paraId="0000075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Determine the factors of a number (i.e., all positive integer values that evenly divide into a number).</w:t>
      </w:r>
    </w:p>
    <w:p w:rsidR="00000000" w:rsidDel="00000000" w:rsidP="00000000" w:rsidRDefault="00000000" w:rsidRPr="00000000" w14:paraId="00000754">
      <w:pPr>
        <w:spacing w:after="120" w:line="240" w:lineRule="auto"/>
        <w:ind w:left="72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9"/>
        <w:tblW w:w="2286.0" w:type="dxa"/>
        <w:jc w:val="left"/>
        <w:tblInd w:w="6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5"/>
        <w:gridCol w:w="1351"/>
        <w:gridCol w:w="50"/>
        <w:tblGridChange w:id="0">
          <w:tblGrid>
            <w:gridCol w:w="885"/>
            <w:gridCol w:w="1351"/>
            <w:gridCol w:w="5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55">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56">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c>
          <w:tcPr>
            <w:tcBorders>
              <w:top w:color="b0b0b0" w:space="0" w:sz="6" w:val="single"/>
              <w:left w:color="b0b0b0" w:space="0" w:sz="6" w:val="single"/>
              <w:bottom w:color="b0b0b0" w:space="0" w:sz="6" w:val="single"/>
              <w:right w:color="b0b0b0" w:space="0" w:sz="6" w:val="single"/>
            </w:tcBorders>
            <w:shd w:fill="f8f8ff" w:val="clear"/>
          </w:tcPr>
          <w:p w:rsidR="00000000" w:rsidDel="00000000" w:rsidP="00000000" w:rsidRDefault="00000000" w:rsidRPr="00000000" w14:paraId="00000757">
            <w:pPr>
              <w:spacing w:after="240" w:line="240" w:lineRule="auto"/>
              <w:rPr>
                <w:rFonts w:ascii="Century Schoolbook" w:cs="Century Schoolbook" w:eastAsia="Century Schoolbook" w:hAnsi="Century Schoolbook"/>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5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5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1 2 4 5 10 20</w:t>
            </w:r>
          </w:p>
        </w:tc>
        <w:tc>
          <w:tcPr>
            <w:tcBorders>
              <w:top w:color="b0b0b0" w:space="0" w:sz="6" w:val="single"/>
              <w:left w:color="b0b0b0" w:space="0" w:sz="6" w:val="single"/>
              <w:bottom w:color="b0b0b0" w:space="0" w:sz="6" w:val="single"/>
              <w:right w:color="b0b0b0" w:space="0" w:sz="6" w:val="single"/>
            </w:tcBorders>
            <w:shd w:fill="f5f5f5" w:val="clear"/>
          </w:tcPr>
          <w:p w:rsidR="00000000" w:rsidDel="00000000" w:rsidP="00000000" w:rsidRDefault="00000000" w:rsidRPr="00000000" w14:paraId="0000075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tc>
      </w:tr>
    </w:tbl>
    <w:p w:rsidR="00000000" w:rsidDel="00000000" w:rsidP="00000000" w:rsidRDefault="00000000" w:rsidRPr="00000000" w14:paraId="0000075B">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75C">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k=int(input())</w:t>
      </w:r>
    </w:p>
    <w:p w:rsidR="00000000" w:rsidDel="00000000" w:rsidP="00000000" w:rsidRDefault="00000000" w:rsidRPr="00000000" w14:paraId="0000075D">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l=[]</w:t>
      </w:r>
    </w:p>
    <w:p w:rsidR="00000000" w:rsidDel="00000000" w:rsidP="00000000" w:rsidRDefault="00000000" w:rsidRPr="00000000" w14:paraId="0000075E">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i in range(1,k+1):</w:t>
      </w:r>
    </w:p>
    <w:p w:rsidR="00000000" w:rsidDel="00000000" w:rsidP="00000000" w:rsidRDefault="00000000" w:rsidRPr="00000000" w14:paraId="0000075F">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if(k%i==0):</w:t>
      </w:r>
    </w:p>
    <w:p w:rsidR="00000000" w:rsidDel="00000000" w:rsidP="00000000" w:rsidRDefault="00000000" w:rsidRPr="00000000" w14:paraId="00000760">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l.append(i)</w:t>
      </w:r>
    </w:p>
    <w:p w:rsidR="00000000" w:rsidDel="00000000" w:rsidP="00000000" w:rsidRDefault="00000000" w:rsidRPr="00000000" w14:paraId="00000761">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j in l:</w:t>
      </w:r>
    </w:p>
    <w:p w:rsidR="00000000" w:rsidDel="00000000" w:rsidP="00000000" w:rsidRDefault="00000000" w:rsidRPr="00000000" w14:paraId="00000762">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print(j,end=' ')</w:t>
      </w:r>
    </w:p>
    <w:p w:rsidR="00000000" w:rsidDel="00000000" w:rsidP="00000000" w:rsidRDefault="00000000" w:rsidRPr="00000000" w14:paraId="00000763">
      <w:pP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64">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387600"/>
            <wp:effectExtent b="0" l="0" r="0" t="0"/>
            <wp:docPr id="120" name="image73.png"/>
            <a:graphic>
              <a:graphicData uri="http://schemas.openxmlformats.org/drawingml/2006/picture">
                <pic:pic>
                  <pic:nvPicPr>
                    <pic:cNvPr id="0" name="image73.png"/>
                    <pic:cNvPicPr preferRelativeResize="0"/>
                  </pic:nvPicPr>
                  <pic:blipFill>
                    <a:blip r:embed="rId61"/>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66">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767">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76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4.2 </w:t>
        <w:tab/>
        <w:tab/>
        <w:tab/>
        <w:tab/>
        <w:t xml:space="preserve">Date:</w:t>
      </w:r>
    </w:p>
    <w:p w:rsidR="00000000" w:rsidDel="00000000" w:rsidP="00000000" w:rsidRDefault="00000000" w:rsidRPr="00000000" w14:paraId="0000076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76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76B">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hyperlink r:id="rId62">
        <w:r w:rsidDel="00000000" w:rsidR="00000000" w:rsidRPr="00000000">
          <w:rPr>
            <w:rFonts w:ascii="Century Schoolbook" w:cs="Century Schoolbook" w:eastAsia="Century Schoolbook" w:hAnsi="Century Schoolbook"/>
            <w:b w:val="1"/>
            <w:color w:val="000000"/>
            <w:sz w:val="32"/>
            <w:szCs w:val="32"/>
            <w:u w:val="single"/>
            <w:rtl w:val="0"/>
          </w:rPr>
          <w:t xml:space="preserve">Non</w:t>
        </w:r>
      </w:hyperlink>
      <w:r w:rsidDel="00000000" w:rsidR="00000000" w:rsidRPr="00000000">
        <w:rPr>
          <w:rFonts w:ascii="Century Schoolbook" w:cs="Century Schoolbook" w:eastAsia="Century Schoolbook" w:hAnsi="Century Schoolbook"/>
          <w:b w:val="1"/>
          <w:color w:val="000000"/>
          <w:sz w:val="32"/>
          <w:szCs w:val="32"/>
          <w:u w:val="single"/>
          <w:rtl w:val="0"/>
        </w:rPr>
        <w:t xml:space="preserve"> Repeated Digit Count</w:t>
      </w:r>
    </w:p>
    <w:p w:rsidR="00000000" w:rsidDel="00000000" w:rsidP="00000000" w:rsidRDefault="00000000" w:rsidRPr="00000000" w14:paraId="0000076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find the count of non-repeated digits in a given number N. The number will be passed to the program as an input of type int.</w:t>
      </w:r>
    </w:p>
    <w:p w:rsidR="00000000" w:rsidDel="00000000" w:rsidP="00000000" w:rsidRDefault="00000000" w:rsidRPr="00000000" w14:paraId="0000076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The input number will be a positive integer number &gt;= 1 and &lt;= 25000.</w:t>
      </w:r>
    </w:p>
    <w:p w:rsidR="00000000" w:rsidDel="00000000" w:rsidP="00000000" w:rsidRDefault="00000000" w:rsidRPr="00000000" w14:paraId="0000076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Some examples are as below.</w:t>
      </w:r>
    </w:p>
    <w:p w:rsidR="00000000" w:rsidDel="00000000" w:rsidP="00000000" w:rsidRDefault="00000000" w:rsidRPr="00000000" w14:paraId="0000076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292, the program should return 1 because there is only 1 non-repeated digit '9' in this number</w:t>
      </w:r>
    </w:p>
    <w:p w:rsidR="00000000" w:rsidDel="00000000" w:rsidP="00000000" w:rsidRDefault="00000000" w:rsidRPr="00000000" w14:paraId="0000077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1015, the program should return 2 because there are 2 non-repeated digits in this number, '0', and '5'.</w:t>
      </w:r>
    </w:p>
    <w:p w:rsidR="00000000" w:rsidDel="00000000" w:rsidP="00000000" w:rsidRDefault="00000000" w:rsidRPr="00000000" w14:paraId="0000077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108, the program should return 3 because there are 3 non-repeated digits in this number, '1', '0', and '8'.</w:t>
      </w:r>
    </w:p>
    <w:p w:rsidR="00000000" w:rsidDel="00000000" w:rsidP="00000000" w:rsidRDefault="00000000" w:rsidRPr="00000000" w14:paraId="0000077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22, the function should return 0 because there are NO non-repeated digits in this number.</w:t>
      </w:r>
    </w:p>
    <w:p w:rsidR="00000000" w:rsidDel="00000000" w:rsidP="00000000" w:rsidRDefault="00000000" w:rsidRPr="00000000" w14:paraId="0000077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74">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0"/>
        <w:tblW w:w="1823.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1"/>
        <w:gridCol w:w="962"/>
        <w:tblGridChange w:id="0">
          <w:tblGrid>
            <w:gridCol w:w="861"/>
            <w:gridCol w:w="96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75">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76">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7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292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7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7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1015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108</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bl>
    <w:p w:rsidR="00000000" w:rsidDel="00000000" w:rsidP="00000000" w:rsidRDefault="00000000" w:rsidRPr="00000000" w14:paraId="0000077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t xml:space="preserve">PROGRAM:</w:t>
      </w:r>
    </w:p>
    <w:p w:rsidR="00000000" w:rsidDel="00000000" w:rsidP="00000000" w:rsidRDefault="00000000" w:rsidRPr="00000000" w14:paraId="0000078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8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n=int(input())</w:t>
      </w:r>
    </w:p>
    <w:p w:rsidR="00000000" w:rsidDel="00000000" w:rsidP="00000000" w:rsidRDefault="00000000" w:rsidRPr="00000000" w14:paraId="0000078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w:t>
      </w:r>
    </w:p>
    <w:p w:rsidR="00000000" w:rsidDel="00000000" w:rsidP="00000000" w:rsidRDefault="00000000" w:rsidRPr="00000000" w14:paraId="0000078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k=[]</w:t>
      </w:r>
    </w:p>
    <w:p w:rsidR="00000000" w:rsidDel="00000000" w:rsidP="00000000" w:rsidRDefault="00000000" w:rsidRPr="00000000" w14:paraId="0000078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while n&gt;0:</w:t>
      </w:r>
    </w:p>
    <w:p w:rsidR="00000000" w:rsidDel="00000000" w:rsidP="00000000" w:rsidRDefault="00000000" w:rsidRPr="00000000" w14:paraId="0000078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a=n%10</w:t>
      </w:r>
    </w:p>
    <w:p w:rsidR="00000000" w:rsidDel="00000000" w:rsidP="00000000" w:rsidRDefault="00000000" w:rsidRPr="00000000" w14:paraId="0000078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n=n//10</w:t>
      </w:r>
    </w:p>
    <w:p w:rsidR="00000000" w:rsidDel="00000000" w:rsidP="00000000" w:rsidRDefault="00000000" w:rsidRPr="00000000" w14:paraId="0000078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l.append(a)</w:t>
      </w:r>
    </w:p>
    <w:p w:rsidR="00000000" w:rsidDel="00000000" w:rsidP="00000000" w:rsidRDefault="00000000" w:rsidRPr="00000000" w14:paraId="0000078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range(len(l)):</w:t>
      </w:r>
    </w:p>
    <w:p w:rsidR="00000000" w:rsidDel="00000000" w:rsidP="00000000" w:rsidRDefault="00000000" w:rsidRPr="00000000" w14:paraId="0000078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l.count(l[i])==1:</w:t>
      </w:r>
    </w:p>
    <w:p w:rsidR="00000000" w:rsidDel="00000000" w:rsidP="00000000" w:rsidRDefault="00000000" w:rsidRPr="00000000" w14:paraId="0000078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k.append(l[i])</w:t>
      </w:r>
    </w:p>
    <w:p w:rsidR="00000000" w:rsidDel="00000000" w:rsidP="00000000" w:rsidRDefault="00000000" w:rsidRPr="00000000" w14:paraId="0000078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print(len(k))</w:t>
      </w:r>
    </w:p>
    <w:p w:rsidR="00000000" w:rsidDel="00000000" w:rsidP="00000000" w:rsidRDefault="00000000" w:rsidRPr="00000000" w14:paraId="0000078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8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768600"/>
            <wp:effectExtent b="0" l="0" r="0" t="0"/>
            <wp:docPr id="122" name="image75.png"/>
            <a:graphic>
              <a:graphicData uri="http://schemas.openxmlformats.org/drawingml/2006/picture">
                <pic:pic>
                  <pic:nvPicPr>
                    <pic:cNvPr id="0" name="image75.png"/>
                    <pic:cNvPicPr preferRelativeResize="0"/>
                  </pic:nvPicPr>
                  <pic:blipFill>
                    <a:blip r:embed="rId63"/>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78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8F">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90">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9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4.3 </w:t>
        <w:tab/>
        <w:tab/>
        <w:tab/>
        <w:tab/>
        <w:t xml:space="preserve">Date:</w:t>
      </w:r>
    </w:p>
    <w:p w:rsidR="00000000" w:rsidDel="00000000" w:rsidP="00000000" w:rsidRDefault="00000000" w:rsidRPr="00000000" w14:paraId="0000079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79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6"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6" name="image52.png"/>
                <a:graphic>
                  <a:graphicData uri="http://schemas.openxmlformats.org/drawingml/2006/picture">
                    <pic:pic>
                      <pic:nvPicPr>
                        <pic:cNvPr id="0" name="image5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794">
      <w:pPr>
        <w:pBdr>
          <w:top w:space="0" w:sz="0" w:val="nil"/>
          <w:left w:space="0" w:sz="0" w:val="nil"/>
          <w:bottom w:space="0" w:sz="0" w:val="nil"/>
          <w:right w:space="0" w:sz="0" w:val="nil"/>
          <w:between w:space="0" w:sz="0" w:val="nil"/>
        </w:pBdr>
        <w:spacing w:after="0" w:line="276"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Prime Checking</w:t>
      </w:r>
    </w:p>
    <w:p w:rsidR="00000000" w:rsidDel="00000000" w:rsidP="00000000" w:rsidRDefault="00000000" w:rsidRPr="00000000" w14:paraId="0000079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that finds whether the given number N is Prime or not. If the number is prime, the program should return 2 else it must return 1.</w:t>
      </w:r>
    </w:p>
    <w:p w:rsidR="00000000" w:rsidDel="00000000" w:rsidP="00000000" w:rsidRDefault="00000000" w:rsidRPr="00000000" w14:paraId="0000079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2 &lt;= N &lt;=5000, where N is the given number.</w:t>
      </w:r>
    </w:p>
    <w:p w:rsidR="00000000" w:rsidDel="00000000" w:rsidP="00000000" w:rsidRDefault="00000000" w:rsidRPr="00000000" w14:paraId="0000079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Example1: if the given number N is 7, the method must return 2</w:t>
      </w:r>
    </w:p>
    <w:p w:rsidR="00000000" w:rsidDel="00000000" w:rsidP="00000000" w:rsidRDefault="00000000" w:rsidRPr="00000000" w14:paraId="0000079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Example2: if the given number N is 10, the method must return 1</w:t>
      </w:r>
    </w:p>
    <w:p w:rsidR="00000000" w:rsidDel="00000000" w:rsidP="00000000" w:rsidRDefault="00000000" w:rsidRPr="00000000" w14:paraId="00000799">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79A">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1"/>
        <w:tblW w:w="1887.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9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9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9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7</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9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9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A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w:t>
            </w:r>
          </w:p>
        </w:tc>
      </w:tr>
    </w:tbl>
    <w:p w:rsidR="00000000" w:rsidDel="00000000" w:rsidP="00000000" w:rsidRDefault="00000000" w:rsidRPr="00000000" w14:paraId="000007A1">
      <w:pPr>
        <w:spacing w:after="0" w:line="276" w:lineRule="auto"/>
        <w:ind w:left="63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A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PROGRAM;</w:t>
      </w:r>
    </w:p>
    <w:p w:rsidR="00000000" w:rsidDel="00000000" w:rsidP="00000000" w:rsidRDefault="00000000" w:rsidRPr="00000000" w14:paraId="000007A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7A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range(2,a):</w:t>
      </w:r>
    </w:p>
    <w:p w:rsidR="00000000" w:rsidDel="00000000" w:rsidP="00000000" w:rsidRDefault="00000000" w:rsidRPr="00000000" w14:paraId="000007A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if(a%2==0):</w:t>
      </w:r>
    </w:p>
    <w:p w:rsidR="00000000" w:rsidDel="00000000" w:rsidP="00000000" w:rsidRDefault="00000000" w:rsidRPr="00000000" w14:paraId="000007A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flag=0</w:t>
      </w:r>
    </w:p>
    <w:p w:rsidR="00000000" w:rsidDel="00000000" w:rsidP="00000000" w:rsidRDefault="00000000" w:rsidRPr="00000000" w14:paraId="000007A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elif(a%i!=0):</w:t>
      </w:r>
    </w:p>
    <w:p w:rsidR="00000000" w:rsidDel="00000000" w:rsidP="00000000" w:rsidRDefault="00000000" w:rsidRPr="00000000" w14:paraId="000007A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flag=1</w:t>
      </w:r>
    </w:p>
    <w:p w:rsidR="00000000" w:rsidDel="00000000" w:rsidP="00000000" w:rsidRDefault="00000000" w:rsidRPr="00000000" w14:paraId="000007A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7A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flag=0</w:t>
      </w:r>
    </w:p>
    <w:p w:rsidR="00000000" w:rsidDel="00000000" w:rsidP="00000000" w:rsidRDefault="00000000" w:rsidRPr="00000000" w14:paraId="000007A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if(flag==1):</w:t>
      </w:r>
    </w:p>
    <w:p w:rsidR="00000000" w:rsidDel="00000000" w:rsidP="00000000" w:rsidRDefault="00000000" w:rsidRPr="00000000" w14:paraId="000007A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print("2")</w:t>
      </w:r>
    </w:p>
    <w:p w:rsidR="00000000" w:rsidDel="00000000" w:rsidP="00000000" w:rsidRDefault="00000000" w:rsidRPr="00000000" w14:paraId="000007A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elif(flag==0):</w:t>
      </w:r>
    </w:p>
    <w:p w:rsidR="00000000" w:rsidDel="00000000" w:rsidP="00000000" w:rsidRDefault="00000000" w:rsidRPr="00000000" w14:paraId="000007A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print("1")</w:t>
      </w:r>
    </w:p>
    <w:p w:rsidR="00000000" w:rsidDel="00000000" w:rsidP="00000000" w:rsidRDefault="00000000" w:rsidRPr="00000000" w14:paraId="000007A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B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B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97100"/>
            <wp:effectExtent b="0" l="0" r="0" t="0"/>
            <wp:docPr id="124" name="image77.png"/>
            <a:graphic>
              <a:graphicData uri="http://schemas.openxmlformats.org/drawingml/2006/picture">
                <pic:pic>
                  <pic:nvPicPr>
                    <pic:cNvPr id="0" name="image77.png"/>
                    <pic:cNvPicPr preferRelativeResize="0"/>
                  </pic:nvPicPr>
                  <pic:blipFill>
                    <a:blip r:embed="rId64"/>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B3">
      <w:pPr>
        <w:pBdr>
          <w:top w:space="0" w:sz="0" w:val="nil"/>
          <w:left w:space="0" w:sz="0" w:val="nil"/>
          <w:bottom w:space="0" w:sz="0" w:val="nil"/>
          <w:right w:space="0" w:sz="0" w:val="nil"/>
          <w:between w:space="0" w:sz="0" w:val="nil"/>
        </w:pBdr>
        <w:spacing w:after="0" w:line="276"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B4">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B5">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B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4.4 </w:t>
        <w:tab/>
        <w:tab/>
        <w:tab/>
        <w:tab/>
        <w:t xml:space="preserve">Date:</w:t>
      </w:r>
    </w:p>
    <w:p w:rsidR="00000000" w:rsidDel="00000000" w:rsidP="00000000" w:rsidRDefault="00000000" w:rsidRPr="00000000" w14:paraId="000007B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7B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5"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5" name="image69.png"/>
                <a:graphic>
                  <a:graphicData uri="http://schemas.openxmlformats.org/drawingml/2006/picture">
                    <pic:pic>
                      <pic:nvPicPr>
                        <pic:cNvPr id="0" name="image69.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7B9">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Next Perfect Square</w:t>
      </w:r>
    </w:p>
    <w:p w:rsidR="00000000" w:rsidDel="00000000" w:rsidP="00000000" w:rsidRDefault="00000000" w:rsidRPr="00000000" w14:paraId="000007B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number N, find the next perfect square greater than N.</w:t>
      </w:r>
    </w:p>
    <w:p w:rsidR="00000000" w:rsidDel="00000000" w:rsidP="00000000" w:rsidRDefault="00000000" w:rsidRPr="00000000" w14:paraId="000007B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7B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Integer input from stdin.</w:t>
      </w:r>
    </w:p>
    <w:p w:rsidR="00000000" w:rsidDel="00000000" w:rsidP="00000000" w:rsidRDefault="00000000" w:rsidRPr="00000000" w14:paraId="000007B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7B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Perfect square greater than N.</w:t>
      </w:r>
    </w:p>
    <w:p w:rsidR="00000000" w:rsidDel="00000000" w:rsidP="00000000" w:rsidRDefault="00000000" w:rsidRPr="00000000" w14:paraId="000007B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C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7C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C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16</w:t>
      </w:r>
    </w:p>
    <w:p w:rsidR="00000000" w:rsidDel="00000000" w:rsidP="00000000" w:rsidRDefault="00000000" w:rsidRPr="00000000" w14:paraId="000007C3">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C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PROGRAM:</w:t>
      </w:r>
    </w:p>
    <w:p w:rsidR="00000000" w:rsidDel="00000000" w:rsidP="00000000" w:rsidRDefault="00000000" w:rsidRPr="00000000" w14:paraId="000007C5">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C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7C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w:t>
      </w:r>
    </w:p>
    <w:p w:rsidR="00000000" w:rsidDel="00000000" w:rsidP="00000000" w:rsidRDefault="00000000" w:rsidRPr="00000000" w14:paraId="000007C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range(0,a):</w:t>
      </w:r>
    </w:p>
    <w:p w:rsidR="00000000" w:rsidDel="00000000" w:rsidP="00000000" w:rsidRDefault="00000000" w:rsidRPr="00000000" w14:paraId="000007C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b=i**2</w:t>
      </w:r>
    </w:p>
    <w:p w:rsidR="00000000" w:rsidDel="00000000" w:rsidP="00000000" w:rsidRDefault="00000000" w:rsidRPr="00000000" w14:paraId="000007C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if(b&gt;a):</w:t>
      </w:r>
    </w:p>
    <w:p w:rsidR="00000000" w:rsidDel="00000000" w:rsidP="00000000" w:rsidRDefault="00000000" w:rsidRPr="00000000" w14:paraId="000007C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c.append(b)</w:t>
      </w:r>
    </w:p>
    <w:p w:rsidR="00000000" w:rsidDel="00000000" w:rsidP="00000000" w:rsidRDefault="00000000" w:rsidRPr="00000000" w14:paraId="000007C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print(c[0])</w:t>
      </w:r>
    </w:p>
    <w:p w:rsidR="00000000" w:rsidDel="00000000" w:rsidP="00000000" w:rsidRDefault="00000000" w:rsidRPr="00000000" w14:paraId="000007CD">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CE">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C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1879600"/>
            <wp:effectExtent b="0" l="0" r="0" t="0"/>
            <wp:docPr id="112" name="image63.png"/>
            <a:graphic>
              <a:graphicData uri="http://schemas.openxmlformats.org/drawingml/2006/picture">
                <pic:pic>
                  <pic:nvPicPr>
                    <pic:cNvPr id="0" name="image63.png"/>
                    <pic:cNvPicPr preferRelativeResize="0"/>
                  </pic:nvPicPr>
                  <pic:blipFill>
                    <a:blip r:embed="rId65"/>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D1">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D2">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D3">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D4">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D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4.5 </w:t>
        <w:tab/>
        <w:tab/>
        <w:tab/>
        <w:tab/>
        <w:t xml:space="preserve">Date:</w:t>
      </w:r>
    </w:p>
    <w:p w:rsidR="00000000" w:rsidDel="00000000" w:rsidP="00000000" w:rsidRDefault="00000000" w:rsidRPr="00000000" w14:paraId="000007D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7D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1"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1" name="image103.png"/>
                <a:graphic>
                  <a:graphicData uri="http://schemas.openxmlformats.org/drawingml/2006/picture">
                    <pic:pic>
                      <pic:nvPicPr>
                        <pic:cNvPr id="0" name="image10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7D8">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Nth Fibonacci</w:t>
      </w:r>
    </w:p>
    <w:p w:rsidR="00000000" w:rsidDel="00000000" w:rsidP="00000000" w:rsidRDefault="00000000" w:rsidRPr="00000000" w14:paraId="000007D9">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w:t>
      </w:r>
      <w:hyperlink r:id="rId66">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to return the nth number in the fibonacci series. The value of N will be passed to the </w:t>
      </w:r>
      <w:hyperlink r:id="rId67">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as input.</w:t>
      </w:r>
      <w:r w:rsidDel="00000000" w:rsidR="00000000" w:rsidRPr="00000000">
        <w:rPr>
          <w:rtl w:val="0"/>
        </w:rPr>
      </w:r>
    </w:p>
    <w:p w:rsidR="00000000" w:rsidDel="00000000" w:rsidP="00000000" w:rsidRDefault="00000000" w:rsidRPr="00000000" w14:paraId="000007DA">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D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Fibonacci series looks like –</w:t>
      </w:r>
    </w:p>
    <w:p w:rsidR="00000000" w:rsidDel="00000000" w:rsidP="00000000" w:rsidRDefault="00000000" w:rsidRPr="00000000" w14:paraId="000007D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0, 1, 1, 2, 3, 5, 8, 13, 21, 34, 55, . . . and so on.</w:t>
      </w:r>
    </w:p>
    <w:p w:rsidR="00000000" w:rsidDel="00000000" w:rsidP="00000000" w:rsidRDefault="00000000" w:rsidRPr="00000000" w14:paraId="000007D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i.e. Fibonacci series starts with 0 and 1, and continues generating the next number as the sum of the previous two numbers.</w:t>
      </w:r>
    </w:p>
    <w:p w:rsidR="00000000" w:rsidDel="00000000" w:rsidP="00000000" w:rsidRDefault="00000000" w:rsidRPr="00000000" w14:paraId="000007D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first Fibonacci number is 0,</w:t>
      </w:r>
    </w:p>
    <w:p w:rsidR="00000000" w:rsidDel="00000000" w:rsidP="00000000" w:rsidRDefault="00000000" w:rsidRPr="00000000" w14:paraId="000007D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second Fibonacci number is 1,</w:t>
      </w:r>
    </w:p>
    <w:p w:rsidR="00000000" w:rsidDel="00000000" w:rsidP="00000000" w:rsidRDefault="00000000" w:rsidRPr="00000000" w14:paraId="000007E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third Fibonacci number is 1,</w:t>
      </w:r>
    </w:p>
    <w:p w:rsidR="00000000" w:rsidDel="00000000" w:rsidP="00000000" w:rsidRDefault="00000000" w:rsidRPr="00000000" w14:paraId="000007E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fourth Fibonacci number is 2,</w:t>
      </w:r>
    </w:p>
    <w:p w:rsidR="00000000" w:rsidDel="00000000" w:rsidP="00000000" w:rsidRDefault="00000000" w:rsidRPr="00000000" w14:paraId="000007E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fifth Fibonacci number is 3,</w:t>
      </w:r>
    </w:p>
    <w:p w:rsidR="00000000" w:rsidDel="00000000" w:rsidP="00000000" w:rsidRDefault="00000000" w:rsidRPr="00000000" w14:paraId="000007E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sixth Fibonacci number is 5,</w:t>
      </w:r>
    </w:p>
    <w:p w:rsidR="00000000" w:rsidDel="00000000" w:rsidP="00000000" w:rsidRDefault="00000000" w:rsidRPr="00000000" w14:paraId="000007E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seventh Fibonacci number is 8, and so on.</w:t>
      </w:r>
    </w:p>
    <w:p w:rsidR="00000000" w:rsidDel="00000000" w:rsidP="00000000" w:rsidRDefault="00000000" w:rsidRPr="00000000" w14:paraId="000007E5">
      <w:pPr>
        <w:spacing w:after="120" w:line="240" w:lineRule="auto"/>
        <w:ind w:left="630" w:firstLine="0"/>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7E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p w:rsidR="00000000" w:rsidDel="00000000" w:rsidP="00000000" w:rsidRDefault="00000000" w:rsidRPr="00000000" w14:paraId="000007E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tl w:val="0"/>
        </w:rPr>
      </w:r>
    </w:p>
    <w:p w:rsidR="00000000" w:rsidDel="00000000" w:rsidP="00000000" w:rsidRDefault="00000000" w:rsidRPr="00000000" w14:paraId="000007E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7</w:t>
      </w:r>
      <w:r w:rsidDel="00000000" w:rsidR="00000000" w:rsidRPr="00000000">
        <w:rPr>
          <w:rtl w:val="0"/>
        </w:rPr>
      </w:r>
    </w:p>
    <w:p w:rsidR="00000000" w:rsidDel="00000000" w:rsidP="00000000" w:rsidRDefault="00000000" w:rsidRPr="00000000" w14:paraId="000007E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tl w:val="0"/>
        </w:rPr>
      </w:r>
    </w:p>
    <w:p w:rsidR="00000000" w:rsidDel="00000000" w:rsidP="00000000" w:rsidRDefault="00000000" w:rsidRPr="00000000" w14:paraId="000007E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8</w:t>
      </w:r>
      <w:r w:rsidDel="00000000" w:rsidR="00000000" w:rsidRPr="00000000">
        <w:rPr>
          <w:rtl w:val="0"/>
        </w:rPr>
      </w:r>
    </w:p>
    <w:p w:rsidR="00000000" w:rsidDel="00000000" w:rsidP="00000000" w:rsidRDefault="00000000" w:rsidRPr="00000000" w14:paraId="000007EB">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PROGRAM:</w:t>
      </w:r>
    </w:p>
    <w:p w:rsidR="00000000" w:rsidDel="00000000" w:rsidP="00000000" w:rsidRDefault="00000000" w:rsidRPr="00000000" w14:paraId="000007EC">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a=[0,1]</w:t>
      </w:r>
    </w:p>
    <w:p w:rsidR="00000000" w:rsidDel="00000000" w:rsidP="00000000" w:rsidRDefault="00000000" w:rsidRPr="00000000" w14:paraId="000007ED">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for i in range(0,100):</w:t>
      </w:r>
    </w:p>
    <w:p w:rsidR="00000000" w:rsidDel="00000000" w:rsidP="00000000" w:rsidRDefault="00000000" w:rsidRPr="00000000" w14:paraId="000007EE">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a.append(a[-1]+a[-2])</w:t>
      </w:r>
    </w:p>
    <w:p w:rsidR="00000000" w:rsidDel="00000000" w:rsidP="00000000" w:rsidRDefault="00000000" w:rsidRPr="00000000" w14:paraId="000007EF">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q=int(input())</w:t>
      </w:r>
    </w:p>
    <w:p w:rsidR="00000000" w:rsidDel="00000000" w:rsidP="00000000" w:rsidRDefault="00000000" w:rsidRPr="00000000" w14:paraId="000007F0">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print(a[q-1])</w:t>
      </w:r>
    </w:p>
    <w:p w:rsidR="00000000" w:rsidDel="00000000" w:rsidP="00000000" w:rsidRDefault="00000000" w:rsidRPr="00000000" w14:paraId="000007F1">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7F2">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2463800"/>
            <wp:effectExtent b="0" l="0" r="0" t="0"/>
            <wp:docPr id="105" name="image47.png"/>
            <a:graphic>
              <a:graphicData uri="http://schemas.openxmlformats.org/drawingml/2006/picture">
                <pic:pic>
                  <pic:nvPicPr>
                    <pic:cNvPr id="0" name="image47.png"/>
                    <pic:cNvPicPr preferRelativeResize="0"/>
                  </pic:nvPicPr>
                  <pic:blipFill>
                    <a:blip r:embed="rId6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7F3">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F4">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F5">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F6">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F7">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F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4.6 </w:t>
        <w:tab/>
        <w:tab/>
        <w:tab/>
        <w:tab/>
        <w:t xml:space="preserve">Date:</w:t>
      </w:r>
    </w:p>
    <w:p w:rsidR="00000000" w:rsidDel="00000000" w:rsidP="00000000" w:rsidRDefault="00000000" w:rsidRPr="00000000" w14:paraId="000007F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7F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6"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6" name="image120.png"/>
                <a:graphic>
                  <a:graphicData uri="http://schemas.openxmlformats.org/drawingml/2006/picture">
                    <pic:pic>
                      <pic:nvPicPr>
                        <pic:cNvPr id="0" name="image120.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7FB">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Disarium Number</w:t>
      </w:r>
    </w:p>
    <w:p w:rsidR="00000000" w:rsidDel="00000000" w:rsidP="00000000" w:rsidRDefault="00000000" w:rsidRPr="00000000" w14:paraId="000007F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A Number is said to be Disarium number when the sum of its digit raised to the power of their respective positions becomes equal to the number itself. Write a </w:t>
      </w:r>
      <w:hyperlink r:id="rId69">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to print number is Disarium or not.</w:t>
      </w:r>
      <w:r w:rsidDel="00000000" w:rsidR="00000000" w:rsidRPr="00000000">
        <w:rPr>
          <w:rtl w:val="0"/>
        </w:rPr>
      </w:r>
    </w:p>
    <w:p w:rsidR="00000000" w:rsidDel="00000000" w:rsidP="00000000" w:rsidRDefault="00000000" w:rsidRPr="00000000" w14:paraId="000007FD">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FE">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7FF">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Single Integer Input from stdin.</w:t>
      </w:r>
    </w:p>
    <w:p w:rsidR="00000000" w:rsidDel="00000000" w:rsidP="00000000" w:rsidRDefault="00000000" w:rsidRPr="00000000" w14:paraId="00000800">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801">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 or No.</w:t>
      </w:r>
    </w:p>
    <w:p w:rsidR="00000000" w:rsidDel="00000000" w:rsidP="00000000" w:rsidRDefault="00000000" w:rsidRPr="00000000" w14:paraId="00000802">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803">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175</w:t>
      </w:r>
    </w:p>
    <w:p w:rsidR="00000000" w:rsidDel="00000000" w:rsidP="00000000" w:rsidRDefault="00000000" w:rsidRPr="00000000" w14:paraId="00000804">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05">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806">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807">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 + 7^2 +5^3 = 175</w:t>
      </w:r>
    </w:p>
    <w:p w:rsidR="00000000" w:rsidDel="00000000" w:rsidP="00000000" w:rsidRDefault="00000000" w:rsidRPr="00000000" w14:paraId="00000808">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809">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w:t>
      </w:r>
    </w:p>
    <w:p w:rsidR="00000000" w:rsidDel="00000000" w:rsidP="00000000" w:rsidRDefault="00000000" w:rsidRPr="00000000" w14:paraId="0000080A">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0B">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p w:rsidR="00000000" w:rsidDel="00000000" w:rsidP="00000000" w:rsidRDefault="00000000" w:rsidRPr="00000000" w14:paraId="0000080C">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tbl>
      <w:tblPr>
        <w:tblStyle w:val="Table22"/>
        <w:tblW w:w="144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69"/>
        <w:gridCol w:w="771"/>
        <w:tblGridChange w:id="0">
          <w:tblGrid>
            <w:gridCol w:w="669"/>
            <w:gridCol w:w="771"/>
          </w:tblGrid>
        </w:tblGridChange>
      </w:tblGrid>
      <w:tr>
        <w:trPr>
          <w:cantSplit w:val="0"/>
          <w:tblHeader w:val="1"/>
        </w:trPr>
        <w:tc>
          <w:tcPr>
            <w:vAlign w:val="center"/>
          </w:tcPr>
          <w:p w:rsidR="00000000" w:rsidDel="00000000" w:rsidP="00000000" w:rsidRDefault="00000000" w:rsidRPr="00000000" w14:paraId="000008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tl w:val="0"/>
              </w:rPr>
            </w:r>
          </w:p>
        </w:tc>
        <w:tc>
          <w:tcPr>
            <w:vAlign w:val="center"/>
          </w:tcPr>
          <w:p w:rsidR="00000000" w:rsidDel="00000000" w:rsidP="00000000" w:rsidRDefault="00000000" w:rsidRPr="00000000" w14:paraId="0000080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r w:rsidDel="00000000" w:rsidR="00000000" w:rsidRPr="00000000">
              <w:rPr>
                <w:rtl w:val="0"/>
              </w:rPr>
            </w:r>
          </w:p>
        </w:tc>
      </w:tr>
      <w:tr>
        <w:trPr>
          <w:cantSplit w:val="0"/>
          <w:tblHeader w:val="0"/>
        </w:trPr>
        <w:tc>
          <w:tcPr/>
          <w:p w:rsidR="00000000" w:rsidDel="00000000" w:rsidP="00000000" w:rsidRDefault="00000000" w:rsidRPr="00000000" w14:paraId="0000080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175</w:t>
            </w:r>
          </w:p>
        </w:tc>
        <w:tc>
          <w:tcPr/>
          <w:p w:rsidR="00000000" w:rsidDel="00000000" w:rsidP="00000000" w:rsidRDefault="00000000" w:rsidRPr="00000000" w14:paraId="0000081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tc>
      </w:tr>
      <w:tr>
        <w:trPr>
          <w:cantSplit w:val="0"/>
          <w:tblHeader w:val="0"/>
        </w:trPr>
        <w:tc>
          <w:tcPr/>
          <w:p w:rsidR="00000000" w:rsidDel="00000000" w:rsidP="00000000" w:rsidRDefault="00000000" w:rsidRPr="00000000" w14:paraId="0000081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w:t>
            </w:r>
          </w:p>
        </w:tc>
        <w:tc>
          <w:tcPr/>
          <w:p w:rsidR="00000000" w:rsidDel="00000000" w:rsidP="00000000" w:rsidRDefault="00000000" w:rsidRPr="00000000" w14:paraId="0000081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tc>
      </w:tr>
    </w:tbl>
    <w:p w:rsidR="00000000" w:rsidDel="00000000" w:rsidP="00000000" w:rsidRDefault="00000000" w:rsidRPr="00000000" w14:paraId="00000813">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14">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15">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import math</w:t>
      </w:r>
    </w:p>
    <w:p w:rsidR="00000000" w:rsidDel="00000000" w:rsidP="00000000" w:rsidRDefault="00000000" w:rsidRPr="00000000" w14:paraId="00000816">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817">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n=int(input())</w:t>
      </w:r>
    </w:p>
    <w:p w:rsidR="00000000" w:rsidDel="00000000" w:rsidP="00000000" w:rsidRDefault="00000000" w:rsidRPr="00000000" w14:paraId="00000818">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a=len(str(n))</w:t>
      </w:r>
    </w:p>
    <w:p w:rsidR="00000000" w:rsidDel="00000000" w:rsidP="00000000" w:rsidRDefault="00000000" w:rsidRPr="00000000" w14:paraId="00000819">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sum=0</w:t>
      </w:r>
    </w:p>
    <w:p w:rsidR="00000000" w:rsidDel="00000000" w:rsidP="00000000" w:rsidRDefault="00000000" w:rsidRPr="00000000" w14:paraId="0000081A">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x=n</w:t>
      </w:r>
    </w:p>
    <w:p w:rsidR="00000000" w:rsidDel="00000000" w:rsidP="00000000" w:rsidRDefault="00000000" w:rsidRPr="00000000" w14:paraId="0000081B">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while(x!=0):</w:t>
      </w:r>
    </w:p>
    <w:p w:rsidR="00000000" w:rsidDel="00000000" w:rsidP="00000000" w:rsidRDefault="00000000" w:rsidRPr="00000000" w14:paraId="0000081C">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r=x%10</w:t>
      </w:r>
    </w:p>
    <w:p w:rsidR="00000000" w:rsidDel="00000000" w:rsidP="00000000" w:rsidRDefault="00000000" w:rsidRPr="00000000" w14:paraId="0000081D">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sum=int(sum+math.pow(r,a))</w:t>
      </w:r>
    </w:p>
    <w:p w:rsidR="00000000" w:rsidDel="00000000" w:rsidP="00000000" w:rsidRDefault="00000000" w:rsidRPr="00000000" w14:paraId="0000081E">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a-=1</w:t>
      </w:r>
    </w:p>
    <w:p w:rsidR="00000000" w:rsidDel="00000000" w:rsidP="00000000" w:rsidRDefault="00000000" w:rsidRPr="00000000" w14:paraId="0000081F">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x=x//10</w:t>
      </w:r>
    </w:p>
    <w:p w:rsidR="00000000" w:rsidDel="00000000" w:rsidP="00000000" w:rsidRDefault="00000000" w:rsidRPr="00000000" w14:paraId="00000820">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if(sum==n):</w:t>
      </w:r>
    </w:p>
    <w:p w:rsidR="00000000" w:rsidDel="00000000" w:rsidP="00000000" w:rsidRDefault="00000000" w:rsidRPr="00000000" w14:paraId="00000821">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822">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823">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print("No")</w:t>
      </w:r>
    </w:p>
    <w:p w:rsidR="00000000" w:rsidDel="00000000" w:rsidP="00000000" w:rsidRDefault="00000000" w:rsidRPr="00000000" w14:paraId="00000824">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25">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46300"/>
            <wp:effectExtent b="0" l="0" r="0" t="0"/>
            <wp:docPr id="107" name="image49.png"/>
            <a:graphic>
              <a:graphicData uri="http://schemas.openxmlformats.org/drawingml/2006/picture">
                <pic:pic>
                  <pic:nvPicPr>
                    <pic:cNvPr id="0" name="image49.png"/>
                    <pic:cNvPicPr preferRelativeResize="0"/>
                  </pic:nvPicPr>
                  <pic:blipFill>
                    <a:blip r:embed="rId70"/>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826">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27">
      <w:pPr>
        <w:pBdr>
          <w:top w:space="0" w:sz="0" w:val="nil"/>
          <w:left w:space="0" w:sz="0" w:val="nil"/>
          <w:bottom w:space="0" w:sz="0" w:val="nil"/>
          <w:right w:space="0" w:sz="0" w:val="nil"/>
          <w:between w:space="0" w:sz="0" w:val="nil"/>
        </w:pBdr>
        <w:spacing w:after="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828">
      <w:pPr>
        <w:pBdr>
          <w:top w:space="0" w:sz="0" w:val="nil"/>
          <w:left w:space="0" w:sz="0" w:val="nil"/>
          <w:bottom w:space="0" w:sz="0" w:val="nil"/>
          <w:right w:space="0" w:sz="0" w:val="nil"/>
          <w:between w:space="0" w:sz="0" w:val="nil"/>
        </w:pBdr>
        <w:spacing w:after="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829">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2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4.7 </w:t>
        <w:tab/>
        <w:tab/>
        <w:tab/>
        <w:tab/>
        <w:t xml:space="preserve">Date:</w:t>
      </w:r>
    </w:p>
    <w:p w:rsidR="00000000" w:rsidDel="00000000" w:rsidP="00000000" w:rsidRDefault="00000000" w:rsidRPr="00000000" w14:paraId="0000082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82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4"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4" name="image111.png"/>
                <a:graphic>
                  <a:graphicData uri="http://schemas.openxmlformats.org/drawingml/2006/picture">
                    <pic:pic>
                      <pic:nvPicPr>
                        <pic:cNvPr id="0" name="image111.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82D">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Sum of Series</w:t>
      </w:r>
    </w:p>
    <w:p w:rsidR="00000000" w:rsidDel="00000000" w:rsidP="00000000" w:rsidRDefault="00000000" w:rsidRPr="00000000" w14:paraId="0000082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find the sum of the series 1 +11 + 111 + 1111 + . . . + n terms (n will be given as input from the user and sum will be the output)</w:t>
      </w:r>
    </w:p>
    <w:p w:rsidR="00000000" w:rsidDel="00000000" w:rsidP="00000000" w:rsidRDefault="00000000" w:rsidRPr="00000000" w14:paraId="0000082F">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830">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      </w:t>
      </w:r>
    </w:p>
    <w:p w:rsidR="00000000" w:rsidDel="00000000" w:rsidP="00000000" w:rsidRDefault="00000000" w:rsidRPr="00000000" w14:paraId="00000831">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832">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w:t>
      </w:r>
    </w:p>
    <w:p w:rsidR="00000000" w:rsidDel="00000000" w:rsidP="00000000" w:rsidRDefault="00000000" w:rsidRPr="00000000" w14:paraId="00000833">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34">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1234 </w:t>
      </w:r>
    </w:p>
    <w:p w:rsidR="00000000" w:rsidDel="00000000" w:rsidP="00000000" w:rsidRDefault="00000000" w:rsidRPr="00000000" w14:paraId="00000835">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83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630" w:firstLine="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as input is 4, have to take 4 terms. </w:t>
      </w:r>
    </w:p>
    <w:p w:rsidR="00000000" w:rsidDel="00000000" w:rsidP="00000000" w:rsidRDefault="00000000" w:rsidRPr="00000000" w14:paraId="0000083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630" w:firstLine="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 + 11 + 111 + 1111</w:t>
      </w:r>
    </w:p>
    <w:p w:rsidR="00000000" w:rsidDel="00000000" w:rsidP="00000000" w:rsidRDefault="00000000" w:rsidRPr="00000000" w14:paraId="00000838">
      <w:pPr>
        <w:spacing w:line="240" w:lineRule="auto"/>
        <w:ind w:left="630" w:firstLine="0"/>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839">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83A">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w:t>
      </w:r>
    </w:p>
    <w:p w:rsidR="00000000" w:rsidDel="00000000" w:rsidP="00000000" w:rsidRDefault="00000000" w:rsidRPr="00000000" w14:paraId="0000083B">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83C">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83D">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123456</w:t>
      </w:r>
    </w:p>
    <w:p w:rsidR="00000000" w:rsidDel="00000000" w:rsidP="00000000" w:rsidRDefault="00000000" w:rsidRPr="00000000" w14:paraId="0000083E">
      <w:pPr>
        <w:spacing w:after="120" w:line="240" w:lineRule="auto"/>
        <w:ind w:left="63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23"/>
        <w:tblW w:w="1887.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3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40">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4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123</w:t>
            </w:r>
          </w:p>
        </w:tc>
      </w:tr>
    </w:tbl>
    <w:p w:rsidR="00000000" w:rsidDel="00000000" w:rsidP="00000000" w:rsidRDefault="00000000" w:rsidRPr="00000000" w14:paraId="00000843">
      <w:pPr>
        <w:spacing w:after="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44">
      <w:pPr>
        <w:spacing w:after="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45">
      <w:pPr>
        <w:spacing w:after="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46">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847">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n=int(input())</w:t>
      </w:r>
    </w:p>
    <w:p w:rsidR="00000000" w:rsidDel="00000000" w:rsidP="00000000" w:rsidRDefault="00000000" w:rsidRPr="00000000" w14:paraId="00000848">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b=1</w:t>
      </w:r>
    </w:p>
    <w:p w:rsidR="00000000" w:rsidDel="00000000" w:rsidP="00000000" w:rsidRDefault="00000000" w:rsidRPr="00000000" w14:paraId="00000849">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sum=0</w:t>
      </w:r>
    </w:p>
    <w:p w:rsidR="00000000" w:rsidDel="00000000" w:rsidP="00000000" w:rsidRDefault="00000000" w:rsidRPr="00000000" w14:paraId="0000084A">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range(1,n+1):</w:t>
      </w:r>
    </w:p>
    <w:p w:rsidR="00000000" w:rsidDel="00000000" w:rsidP="00000000" w:rsidRDefault="00000000" w:rsidRPr="00000000" w14:paraId="0000084B">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sum+=b</w:t>
      </w:r>
    </w:p>
    <w:p w:rsidR="00000000" w:rsidDel="00000000" w:rsidP="00000000" w:rsidRDefault="00000000" w:rsidRPr="00000000" w14:paraId="0000084C">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b=(b*10)+1</w:t>
      </w:r>
    </w:p>
    <w:p w:rsidR="00000000" w:rsidDel="00000000" w:rsidP="00000000" w:rsidRDefault="00000000" w:rsidRPr="00000000" w14:paraId="0000084D">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print(sum)</w:t>
      </w:r>
    </w:p>
    <w:p w:rsidR="00000000" w:rsidDel="00000000" w:rsidP="00000000" w:rsidRDefault="00000000" w:rsidRPr="00000000" w14:paraId="0000084E">
      <w:pPr>
        <w:spacing w:after="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4F">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20900"/>
            <wp:effectExtent b="0" l="0" r="0" t="0"/>
            <wp:docPr id="109" name="image51.png"/>
            <a:graphic>
              <a:graphicData uri="http://schemas.openxmlformats.org/drawingml/2006/picture">
                <pic:pic>
                  <pic:nvPicPr>
                    <pic:cNvPr id="0" name="image51.png"/>
                    <pic:cNvPicPr preferRelativeResize="0"/>
                  </pic:nvPicPr>
                  <pic:blipFill>
                    <a:blip r:embed="rId71"/>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85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51">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852">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53">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5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4.8 </w:t>
        <w:tab/>
        <w:tab/>
        <w:tab/>
        <w:tab/>
        <w:t xml:space="preserve">Date:</w:t>
      </w:r>
    </w:p>
    <w:p w:rsidR="00000000" w:rsidDel="00000000" w:rsidP="00000000" w:rsidRDefault="00000000" w:rsidRPr="00000000" w14:paraId="0000085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85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2"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2" name="image60.png"/>
                <a:graphic>
                  <a:graphicData uri="http://schemas.openxmlformats.org/drawingml/2006/picture">
                    <pic:pic>
                      <pic:nvPicPr>
                        <pic:cNvPr id="0" name="image60.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857">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Unique Digit Count</w:t>
      </w:r>
    </w:p>
    <w:p w:rsidR="00000000" w:rsidDel="00000000" w:rsidP="00000000" w:rsidRDefault="00000000" w:rsidRPr="00000000" w14:paraId="0000085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find the count of unique digits in a given number N. The number will be passed to the program as an input of type int.</w:t>
      </w:r>
    </w:p>
    <w:p w:rsidR="00000000" w:rsidDel="00000000" w:rsidP="00000000" w:rsidRDefault="00000000" w:rsidRPr="00000000" w14:paraId="0000085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The input number will be a positive integer number &gt;= 1 and &lt;= 25000.</w:t>
      </w:r>
    </w:p>
    <w:p w:rsidR="00000000" w:rsidDel="00000000" w:rsidP="00000000" w:rsidRDefault="00000000" w:rsidRPr="00000000" w14:paraId="0000085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e.g.</w:t>
      </w:r>
    </w:p>
    <w:p w:rsidR="00000000" w:rsidDel="00000000" w:rsidP="00000000" w:rsidRDefault="00000000" w:rsidRPr="00000000" w14:paraId="0000085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292, the program should return 2 because there are only 2 unique digits '2' and '9' in this number</w:t>
      </w:r>
    </w:p>
    <w:p w:rsidR="00000000" w:rsidDel="00000000" w:rsidP="00000000" w:rsidRDefault="00000000" w:rsidRPr="00000000" w14:paraId="0000085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1015, the program should return 3 because there are 3 unique digits in this number, '1', '0', and '5'.</w:t>
      </w:r>
    </w:p>
    <w:p w:rsidR="00000000" w:rsidDel="00000000" w:rsidP="00000000" w:rsidRDefault="00000000" w:rsidRPr="00000000" w14:paraId="0000085D">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4"/>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5E">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5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6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292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6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6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1015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tc>
      </w:tr>
    </w:tbl>
    <w:p w:rsidR="00000000" w:rsidDel="00000000" w:rsidP="00000000" w:rsidRDefault="00000000" w:rsidRPr="00000000" w14:paraId="00000864">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PROGRAM:</w:t>
      </w:r>
    </w:p>
    <w:p w:rsidR="00000000" w:rsidDel="00000000" w:rsidP="00000000" w:rsidRDefault="00000000" w:rsidRPr="00000000" w14:paraId="00000865">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866">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w:t>
      </w:r>
    </w:p>
    <w:p w:rsidR="00000000" w:rsidDel="00000000" w:rsidP="00000000" w:rsidRDefault="00000000" w:rsidRPr="00000000" w14:paraId="00000867">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while a&gt;0:</w:t>
      </w:r>
    </w:p>
    <w:p w:rsidR="00000000" w:rsidDel="00000000" w:rsidP="00000000" w:rsidRDefault="00000000" w:rsidRPr="00000000" w14:paraId="00000868">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c=a%10</w:t>
      </w:r>
    </w:p>
    <w:p w:rsidR="00000000" w:rsidDel="00000000" w:rsidP="00000000" w:rsidRDefault="00000000" w:rsidRPr="00000000" w14:paraId="00000869">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a=a//10</w:t>
      </w:r>
    </w:p>
    <w:p w:rsidR="00000000" w:rsidDel="00000000" w:rsidP="00000000" w:rsidRDefault="00000000" w:rsidRPr="00000000" w14:paraId="0000086A">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b.append(c)</w:t>
      </w:r>
    </w:p>
    <w:p w:rsidR="00000000" w:rsidDel="00000000" w:rsidP="00000000" w:rsidRDefault="00000000" w:rsidRPr="00000000" w14:paraId="0000086B">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b=list(set(b))</w:t>
      </w:r>
    </w:p>
    <w:p w:rsidR="00000000" w:rsidDel="00000000" w:rsidP="00000000" w:rsidRDefault="00000000" w:rsidRPr="00000000" w14:paraId="0000086C">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print(len(b))</w:t>
      </w:r>
    </w:p>
    <w:p w:rsidR="00000000" w:rsidDel="00000000" w:rsidP="00000000" w:rsidRDefault="00000000" w:rsidRPr="00000000" w14:paraId="0000086D">
      <w:pPr>
        <w:spacing w:after="280" w:before="280"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86E">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2438400"/>
            <wp:effectExtent b="0" l="0" r="0" t="0"/>
            <wp:docPr id="111" name="image54.png"/>
            <a:graphic>
              <a:graphicData uri="http://schemas.openxmlformats.org/drawingml/2006/picture">
                <pic:pic>
                  <pic:nvPicPr>
                    <pic:cNvPr id="0" name="image54.png"/>
                    <pic:cNvPicPr preferRelativeResize="0"/>
                  </pic:nvPicPr>
                  <pic:blipFill>
                    <a:blip r:embed="rId72"/>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70">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71">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872">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7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4.9 </w:t>
        <w:tab/>
        <w:tab/>
        <w:tab/>
        <w:tab/>
        <w:t xml:space="preserve">Date:</w:t>
      </w:r>
    </w:p>
    <w:p w:rsidR="00000000" w:rsidDel="00000000" w:rsidP="00000000" w:rsidRDefault="00000000" w:rsidRPr="00000000" w14:paraId="0000087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87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2"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2"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876">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Product of single digit</w:t>
      </w:r>
    </w:p>
    <w:p w:rsidR="00000000" w:rsidDel="00000000" w:rsidP="00000000" w:rsidRDefault="00000000" w:rsidRPr="00000000" w14:paraId="0000087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positive integer N, check whether it can be represented as a product of single digit numbers.</w:t>
      </w:r>
    </w:p>
    <w:p w:rsidR="00000000" w:rsidDel="00000000" w:rsidP="00000000" w:rsidRDefault="00000000" w:rsidRPr="00000000" w14:paraId="0000087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87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Single Integer input.</w:t>
      </w:r>
    </w:p>
    <w:p w:rsidR="00000000" w:rsidDel="00000000" w:rsidP="00000000" w:rsidRDefault="00000000" w:rsidRPr="00000000" w14:paraId="0000087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87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displays Yes if condition satisfies else prints No.</w:t>
      </w:r>
    </w:p>
    <w:p w:rsidR="00000000" w:rsidDel="00000000" w:rsidP="00000000" w:rsidRDefault="00000000" w:rsidRPr="00000000" w14:paraId="0000087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87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14</w:t>
      </w:r>
    </w:p>
    <w:p w:rsidR="00000000" w:rsidDel="00000000" w:rsidP="00000000" w:rsidRDefault="00000000" w:rsidRPr="00000000" w14:paraId="0000087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7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w:t>
      </w:r>
    </w:p>
    <w:p w:rsidR="00000000" w:rsidDel="00000000" w:rsidP="00000000" w:rsidRDefault="00000000" w:rsidRPr="00000000" w14:paraId="0000088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88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13</w:t>
      </w:r>
    </w:p>
    <w:p w:rsidR="00000000" w:rsidDel="00000000" w:rsidP="00000000" w:rsidRDefault="00000000" w:rsidRPr="00000000" w14:paraId="0000088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8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w:t>
      </w:r>
    </w:p>
    <w:p w:rsidR="00000000" w:rsidDel="00000000" w:rsidP="00000000" w:rsidRDefault="00000000" w:rsidRPr="00000000" w14:paraId="0000088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8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PROGRAM:</w:t>
      </w:r>
    </w:p>
    <w:p w:rsidR="00000000" w:rsidDel="00000000" w:rsidP="00000000" w:rsidRDefault="00000000" w:rsidRPr="00000000" w14:paraId="0000088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8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88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flag=0</w:t>
      </w:r>
    </w:p>
    <w:p w:rsidR="00000000" w:rsidDel="00000000" w:rsidP="00000000" w:rsidRDefault="00000000" w:rsidRPr="00000000" w14:paraId="0000088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range(10):</w:t>
      </w:r>
    </w:p>
    <w:p w:rsidR="00000000" w:rsidDel="00000000" w:rsidP="00000000" w:rsidRDefault="00000000" w:rsidRPr="00000000" w14:paraId="0000088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range(10):</w:t>
      </w:r>
    </w:p>
    <w:p w:rsidR="00000000" w:rsidDel="00000000" w:rsidP="00000000" w:rsidRDefault="00000000" w:rsidRPr="00000000" w14:paraId="0000088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if(i*j==a):</w:t>
      </w:r>
    </w:p>
    <w:p w:rsidR="00000000" w:rsidDel="00000000" w:rsidP="00000000" w:rsidRDefault="00000000" w:rsidRPr="00000000" w14:paraId="0000088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flag=1</w:t>
      </w:r>
    </w:p>
    <w:p w:rsidR="00000000" w:rsidDel="00000000" w:rsidP="00000000" w:rsidRDefault="00000000" w:rsidRPr="00000000" w14:paraId="0000088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break</w:t>
      </w:r>
    </w:p>
    <w:p w:rsidR="00000000" w:rsidDel="00000000" w:rsidP="00000000" w:rsidRDefault="00000000" w:rsidRPr="00000000" w14:paraId="0000088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if(flag==1):</w:t>
      </w:r>
    </w:p>
    <w:p w:rsidR="00000000" w:rsidDel="00000000" w:rsidP="00000000" w:rsidRDefault="00000000" w:rsidRPr="00000000" w14:paraId="0000088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89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else:</w:t>
      </w:r>
    </w:p>
    <w:p w:rsidR="00000000" w:rsidDel="00000000" w:rsidP="00000000" w:rsidRDefault="00000000" w:rsidRPr="00000000" w14:paraId="0000089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89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9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9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286000"/>
            <wp:effectExtent b="0" l="0" r="0" t="0"/>
            <wp:docPr id="103" name="image43.png"/>
            <a:graphic>
              <a:graphicData uri="http://schemas.openxmlformats.org/drawingml/2006/picture">
                <pic:pic>
                  <pic:nvPicPr>
                    <pic:cNvPr id="0" name="image43.png"/>
                    <pic:cNvPicPr preferRelativeResize="0"/>
                  </pic:nvPicPr>
                  <pic:blipFill>
                    <a:blip r:embed="rId73"/>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895">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96">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897">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9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4.10 </w:t>
        <w:tab/>
        <w:tab/>
        <w:tab/>
        <w:tab/>
        <w:t xml:space="preserve">Date:</w:t>
      </w:r>
    </w:p>
    <w:p w:rsidR="00000000" w:rsidDel="00000000" w:rsidP="00000000" w:rsidRDefault="00000000" w:rsidRPr="00000000" w14:paraId="0000089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89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4"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4"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89B">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Perfect Square After adding One</w:t>
      </w:r>
    </w:p>
    <w:p w:rsidR="00000000" w:rsidDel="00000000" w:rsidP="00000000" w:rsidRDefault="00000000" w:rsidRPr="00000000" w14:paraId="0000089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integer N, check whether N the given number can be made a perfect square after adding 1 to it.</w:t>
      </w:r>
    </w:p>
    <w:p w:rsidR="00000000" w:rsidDel="00000000" w:rsidP="00000000" w:rsidRDefault="00000000" w:rsidRPr="00000000" w14:paraId="0000089D">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89E">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Single integer input.</w:t>
      </w:r>
    </w:p>
    <w:p w:rsidR="00000000" w:rsidDel="00000000" w:rsidP="00000000" w:rsidRDefault="00000000" w:rsidRPr="00000000" w14:paraId="0000089F">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8A0">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 or No.</w:t>
      </w:r>
    </w:p>
    <w:p w:rsidR="00000000" w:rsidDel="00000000" w:rsidP="00000000" w:rsidRDefault="00000000" w:rsidRPr="00000000" w14:paraId="000008A1">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8A2">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24</w:t>
      </w:r>
    </w:p>
    <w:p w:rsidR="00000000" w:rsidDel="00000000" w:rsidP="00000000" w:rsidRDefault="00000000" w:rsidRPr="00000000" w14:paraId="000008A3">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A4">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w:t>
      </w:r>
    </w:p>
    <w:p w:rsidR="00000000" w:rsidDel="00000000" w:rsidP="00000000" w:rsidRDefault="00000000" w:rsidRPr="00000000" w14:paraId="000008A5">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8A6">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26</w:t>
      </w:r>
    </w:p>
    <w:p w:rsidR="00000000" w:rsidDel="00000000" w:rsidP="00000000" w:rsidRDefault="00000000" w:rsidRPr="00000000" w14:paraId="000008A7">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A8">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w:t>
      </w:r>
    </w:p>
    <w:p w:rsidR="00000000" w:rsidDel="00000000" w:rsidP="00000000" w:rsidRDefault="00000000" w:rsidRPr="00000000" w14:paraId="000008A9">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5"/>
        <w:tblW w:w="1823.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1"/>
        <w:gridCol w:w="962"/>
        <w:tblGridChange w:id="0">
          <w:tblGrid>
            <w:gridCol w:w="861"/>
            <w:gridCol w:w="96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AA">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AB">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24</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A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Yes</w:t>
            </w:r>
          </w:p>
        </w:tc>
      </w:tr>
    </w:tbl>
    <w:p w:rsidR="00000000" w:rsidDel="00000000" w:rsidP="00000000" w:rsidRDefault="00000000" w:rsidRPr="00000000" w14:paraId="000008AE">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AF">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B0">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B1">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B2">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B3">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PROGRAM:</w:t>
      </w:r>
    </w:p>
    <w:p w:rsidR="00000000" w:rsidDel="00000000" w:rsidP="00000000" w:rsidRDefault="00000000" w:rsidRPr="00000000" w14:paraId="000008B4">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import math</w:t>
      </w:r>
    </w:p>
    <w:p w:rsidR="00000000" w:rsidDel="00000000" w:rsidP="00000000" w:rsidRDefault="00000000" w:rsidRPr="00000000" w14:paraId="000008B5">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n=int(input())</w:t>
      </w:r>
    </w:p>
    <w:p w:rsidR="00000000" w:rsidDel="00000000" w:rsidP="00000000" w:rsidRDefault="00000000" w:rsidRPr="00000000" w14:paraId="000008B6">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a=n+1</w:t>
      </w:r>
    </w:p>
    <w:p w:rsidR="00000000" w:rsidDel="00000000" w:rsidP="00000000" w:rsidRDefault="00000000" w:rsidRPr="00000000" w14:paraId="000008B7">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sr=int(math.sqrt(a))</w:t>
      </w:r>
    </w:p>
    <w:p w:rsidR="00000000" w:rsidDel="00000000" w:rsidP="00000000" w:rsidRDefault="00000000" w:rsidRPr="00000000" w14:paraId="000008B8">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if(sr*sr==a):</w:t>
      </w:r>
    </w:p>
    <w:p w:rsidR="00000000" w:rsidDel="00000000" w:rsidP="00000000" w:rsidRDefault="00000000" w:rsidRPr="00000000" w14:paraId="000008B9">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8BA">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else:</w:t>
      </w:r>
    </w:p>
    <w:p w:rsidR="00000000" w:rsidDel="00000000" w:rsidP="00000000" w:rsidRDefault="00000000" w:rsidRPr="00000000" w14:paraId="000008BB">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8BC">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BD">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20900"/>
            <wp:effectExtent b="0" l="0" r="0" t="0"/>
            <wp:docPr id="140" name="image110.png"/>
            <a:graphic>
              <a:graphicData uri="http://schemas.openxmlformats.org/drawingml/2006/picture">
                <pic:pic>
                  <pic:nvPicPr>
                    <pic:cNvPr id="0" name="image110.png"/>
                    <pic:cNvPicPr preferRelativeResize="0"/>
                  </pic:nvPicPr>
                  <pic:blipFill>
                    <a:blip r:embed="rId74"/>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8B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BF">
      <w:pP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C0">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C1">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C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4">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5">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6">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7">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8">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9">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A">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B">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C">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D">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E">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F">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0">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1">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4">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5">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6">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7">
      <w:pPr>
        <w:pStyle w:val="Heading3"/>
        <w:shd w:fill="ffffff" w:val="clear"/>
        <w:spacing w:before="0" w:lineRule="auto"/>
        <w:jc w:val="center"/>
        <w:rPr>
          <w:rFonts w:ascii="Century Schoolbook" w:cs="Century Schoolbook" w:eastAsia="Century Schoolbook" w:hAnsi="Century Schoolbook"/>
          <w:b w:val="1"/>
          <w:color w:val="000000"/>
          <w:sz w:val="36"/>
          <w:szCs w:val="36"/>
        </w:rPr>
      </w:pPr>
      <w:hyperlink r:id="rId75">
        <w:r w:rsidDel="00000000" w:rsidR="00000000" w:rsidRPr="00000000">
          <w:rPr>
            <w:rFonts w:ascii="Century Schoolbook" w:cs="Century Schoolbook" w:eastAsia="Century Schoolbook" w:hAnsi="Century Schoolbook"/>
            <w:b w:val="1"/>
            <w:color w:val="000000"/>
            <w:sz w:val="36"/>
            <w:szCs w:val="36"/>
            <w:rtl w:val="0"/>
          </w:rPr>
          <w:t xml:space="preserve">05 - List in Python</w:t>
        </w:r>
      </w:hyperlink>
      <w:r w:rsidDel="00000000" w:rsidR="00000000" w:rsidRPr="00000000">
        <w:rPr>
          <w:rtl w:val="0"/>
        </w:rPr>
      </w:r>
    </w:p>
    <w:p w:rsidR="00000000" w:rsidDel="00000000" w:rsidP="00000000" w:rsidRDefault="00000000" w:rsidRPr="00000000" w14:paraId="000008D8">
      <w:pPr>
        <w:rPr>
          <w:rFonts w:ascii="Century Schoolbook" w:cs="Century Schoolbook" w:eastAsia="Century Schoolbook" w:hAnsi="Century Schoolbook"/>
          <w:b w:val="1"/>
          <w:color w:val="0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8D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5.1 </w:t>
        <w:tab/>
        <w:tab/>
        <w:tab/>
        <w:tab/>
        <w:t xml:space="preserve">Date:</w:t>
      </w:r>
    </w:p>
    <w:p w:rsidR="00000000" w:rsidDel="00000000" w:rsidP="00000000" w:rsidRDefault="00000000" w:rsidRPr="00000000" w14:paraId="000008D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8D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3"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3"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8DC">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Balanced Array</w:t>
      </w:r>
    </w:p>
    <w:p w:rsidR="00000000" w:rsidDel="00000000" w:rsidP="00000000" w:rsidRDefault="00000000" w:rsidRPr="00000000" w14:paraId="000008D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of numbers, find the index of the smallest array element (the pivot), for which the sums of all elements to the left and to the right are equal. The array may not be reordered.</w:t>
      </w:r>
    </w:p>
    <w:p w:rsidR="00000000" w:rsidDel="00000000" w:rsidP="00000000" w:rsidRDefault="00000000" w:rsidRPr="00000000" w14:paraId="000008D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w:t>
      </w:r>
    </w:p>
    <w:p w:rsidR="00000000" w:rsidDel="00000000" w:rsidP="00000000" w:rsidRDefault="00000000" w:rsidRPr="00000000" w14:paraId="000008D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arr=[1,2,3,4,6]</w:t>
      </w:r>
    </w:p>
    <w:p w:rsidR="00000000" w:rsidDel="00000000" w:rsidP="00000000" w:rsidRDefault="00000000" w:rsidRPr="00000000" w14:paraId="000008E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the sum of the first three elements, 1+2+3=6. The value of the last element is 6.</w:t>
      </w:r>
    </w:p>
    <w:p w:rsidR="00000000" w:rsidDel="00000000" w:rsidP="00000000" w:rsidRDefault="00000000" w:rsidRPr="00000000" w14:paraId="000008E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Using zero based indexing, arr[3]=4 is the pivot between the two subarrays.</w:t>
      </w:r>
    </w:p>
    <w:p w:rsidR="00000000" w:rsidDel="00000000" w:rsidP="00000000" w:rsidRDefault="00000000" w:rsidRPr="00000000" w14:paraId="000008E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The index of the pivot is 3.</w:t>
      </w:r>
    </w:p>
    <w:p w:rsidR="00000000" w:rsidDel="00000000" w:rsidP="00000000" w:rsidRDefault="00000000" w:rsidRPr="00000000" w14:paraId="000008E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Constraints</w:t>
      </w:r>
    </w:p>
    <w:p w:rsidR="00000000" w:rsidDel="00000000" w:rsidP="00000000" w:rsidRDefault="00000000" w:rsidRPr="00000000" w14:paraId="000008E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3 ≤ n ≤ 10</w:t>
      </w:r>
      <w:r w:rsidDel="00000000" w:rsidR="00000000" w:rsidRPr="00000000">
        <w:rPr>
          <w:rFonts w:ascii="Century Schoolbook" w:cs="Century Schoolbook" w:eastAsia="Century Schoolbook" w:hAnsi="Century Schoolbook"/>
          <w:color w:val="001a1e"/>
          <w:sz w:val="23"/>
          <w:szCs w:val="23"/>
          <w:vertAlign w:val="superscript"/>
          <w:rtl w:val="0"/>
        </w:rPr>
        <w:t xml:space="preserve">5</w:t>
      </w:r>
      <w:r w:rsidDel="00000000" w:rsidR="00000000" w:rsidRPr="00000000">
        <w:rPr>
          <w:rtl w:val="0"/>
        </w:rPr>
      </w:r>
    </w:p>
    <w:p w:rsidR="00000000" w:rsidDel="00000000" w:rsidP="00000000" w:rsidRDefault="00000000" w:rsidRPr="00000000" w14:paraId="000008E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 ≤ arr[i] ≤ 2 × 10</w:t>
      </w:r>
      <w:r w:rsidDel="00000000" w:rsidR="00000000" w:rsidRPr="00000000">
        <w:rPr>
          <w:rFonts w:ascii="Century Schoolbook" w:cs="Century Schoolbook" w:eastAsia="Century Schoolbook" w:hAnsi="Century Schoolbook"/>
          <w:color w:val="001a1e"/>
          <w:sz w:val="23"/>
          <w:szCs w:val="23"/>
          <w:vertAlign w:val="superscript"/>
          <w:rtl w:val="0"/>
        </w:rPr>
        <w:t xml:space="preserve">4</w:t>
      </w:r>
      <w:r w:rsidDel="00000000" w:rsidR="00000000" w:rsidRPr="00000000">
        <w:rPr>
          <w:rFonts w:ascii="Century Schoolbook" w:cs="Century Schoolbook" w:eastAsia="Century Schoolbook" w:hAnsi="Century Schoolbook"/>
          <w:color w:val="001a1e"/>
          <w:sz w:val="23"/>
          <w:szCs w:val="23"/>
          <w:rtl w:val="0"/>
        </w:rPr>
        <w:t xml:space="preserve">, where 0 ≤ i &lt; n</w:t>
      </w:r>
    </w:p>
    <w:p w:rsidR="00000000" w:rsidDel="00000000" w:rsidP="00000000" w:rsidRDefault="00000000" w:rsidRPr="00000000" w14:paraId="000008E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It is guaranteed that a solution always exists.</w:t>
      </w:r>
    </w:p>
    <w:p w:rsidR="00000000" w:rsidDel="00000000" w:rsidP="00000000" w:rsidRDefault="00000000" w:rsidRPr="00000000" w14:paraId="000008E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 n, the size of the array arr.</w:t>
      </w:r>
    </w:p>
    <w:p w:rsidR="00000000" w:rsidDel="00000000" w:rsidP="00000000" w:rsidRDefault="00000000" w:rsidRPr="00000000" w14:paraId="000008E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Each of the next n lines contains an integer, arr[i], where 0 ≤ i &lt; n.</w:t>
      </w:r>
    </w:p>
    <w:p w:rsidR="00000000" w:rsidDel="00000000" w:rsidP="00000000" w:rsidRDefault="00000000" w:rsidRPr="00000000" w14:paraId="000008E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Case 0</w:t>
      </w:r>
    </w:p>
    <w:p w:rsidR="00000000" w:rsidDel="00000000" w:rsidP="00000000" w:rsidRDefault="00000000" w:rsidRPr="00000000" w14:paraId="000008E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Input 0</w:t>
      </w:r>
    </w:p>
    <w:p w:rsidR="00000000" w:rsidDel="00000000" w:rsidP="00000000" w:rsidRDefault="00000000" w:rsidRPr="00000000" w14:paraId="000008E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8E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E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8E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8E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8F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Output 0</w:t>
      </w:r>
    </w:p>
    <w:p w:rsidR="00000000" w:rsidDel="00000000" w:rsidP="00000000" w:rsidRDefault="00000000" w:rsidRPr="00000000" w14:paraId="000008F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8F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 0</w:t>
      </w:r>
    </w:p>
    <w:p w:rsidR="00000000" w:rsidDel="00000000" w:rsidP="00000000" w:rsidRDefault="00000000" w:rsidRPr="00000000" w14:paraId="000008F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sum of the first two elements, 1+2=3. The value of the last element is 3</w:t>
      </w:r>
    </w:p>
    <w:p w:rsidR="00000000" w:rsidDel="00000000" w:rsidP="00000000" w:rsidRDefault="00000000" w:rsidRPr="00000000" w14:paraId="000008F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Using zero based indexing, arr[2]=3 is the pivot between the two subarrays</w:t>
      </w:r>
    </w:p>
    <w:p w:rsidR="00000000" w:rsidDel="00000000" w:rsidP="00000000" w:rsidRDefault="00000000" w:rsidRPr="00000000" w14:paraId="000008F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index of the pivot is 2</w:t>
      </w:r>
    </w:p>
    <w:p w:rsidR="00000000" w:rsidDel="00000000" w:rsidP="00000000" w:rsidRDefault="00000000" w:rsidRPr="00000000" w14:paraId="000008F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Case 1</w:t>
      </w:r>
    </w:p>
    <w:p w:rsidR="00000000" w:rsidDel="00000000" w:rsidP="00000000" w:rsidRDefault="00000000" w:rsidRPr="00000000" w14:paraId="000008F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Input 1</w:t>
      </w:r>
    </w:p>
    <w:p w:rsidR="00000000" w:rsidDel="00000000" w:rsidP="00000000" w:rsidRDefault="00000000" w:rsidRPr="00000000" w14:paraId="000008F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8F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F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8F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F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Output 1</w:t>
      </w:r>
    </w:p>
    <w:p w:rsidR="00000000" w:rsidDel="00000000" w:rsidP="00000000" w:rsidRDefault="00000000" w:rsidRPr="00000000" w14:paraId="000008F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F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 1</w:t>
      </w:r>
    </w:p>
    <w:p w:rsidR="00000000" w:rsidDel="00000000" w:rsidP="00000000" w:rsidRDefault="00000000" w:rsidRPr="00000000" w14:paraId="000008F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and last elements are equal to 1</w:t>
      </w:r>
    </w:p>
    <w:p w:rsidR="00000000" w:rsidDel="00000000" w:rsidP="00000000" w:rsidRDefault="00000000" w:rsidRPr="00000000" w14:paraId="0000090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Using zero based indexing, arr[1]=2 is the pivot between the two subarrays</w:t>
      </w:r>
    </w:p>
    <w:p w:rsidR="00000000" w:rsidDel="00000000" w:rsidP="00000000" w:rsidRDefault="00000000" w:rsidRPr="00000000" w14:paraId="0000090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index of the pivot is 1.</w:t>
      </w:r>
    </w:p>
    <w:p w:rsidR="00000000" w:rsidDel="00000000" w:rsidP="00000000" w:rsidRDefault="00000000" w:rsidRPr="00000000" w14:paraId="00000902">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903">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6"/>
        <w:tblW w:w="2544.0" w:type="dxa"/>
        <w:jc w:val="left"/>
        <w:tblInd w:w="2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04">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05">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0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4</w:t>
            </w:r>
          </w:p>
          <w:p w:rsidR="00000000" w:rsidDel="00000000" w:rsidP="00000000" w:rsidRDefault="00000000" w:rsidRPr="00000000" w14:paraId="0000090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90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p w:rsidR="00000000" w:rsidDel="00000000" w:rsidP="00000000" w:rsidRDefault="00000000" w:rsidRPr="00000000" w14:paraId="0000090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90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90B">
            <w:pPr>
              <w:spacing w:after="0" w:line="240" w:lineRule="auto"/>
              <w:rPr>
                <w:rFonts w:ascii="Century Schoolbook" w:cs="Century Schoolbook" w:eastAsia="Century Schoolbook" w:hAnsi="Century Schoolbook"/>
                <w:b w:val="1"/>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9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90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p w:rsidR="00000000" w:rsidDel="00000000" w:rsidP="00000000" w:rsidRDefault="00000000" w:rsidRPr="00000000" w14:paraId="0000091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bl>
    <w:p w:rsidR="00000000" w:rsidDel="00000000" w:rsidP="00000000" w:rsidRDefault="00000000" w:rsidRPr="00000000" w14:paraId="00000912">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PROGRAM:</w:t>
      </w:r>
    </w:p>
    <w:p w:rsidR="00000000" w:rsidDel="00000000" w:rsidP="00000000" w:rsidRDefault="00000000" w:rsidRPr="00000000" w14:paraId="00000913">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914">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w:t>
      </w:r>
    </w:p>
    <w:p w:rsidR="00000000" w:rsidDel="00000000" w:rsidP="00000000" w:rsidRDefault="00000000" w:rsidRPr="00000000" w14:paraId="00000915">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range(a):</w:t>
      </w:r>
    </w:p>
    <w:p w:rsidR="00000000" w:rsidDel="00000000" w:rsidP="00000000" w:rsidRDefault="00000000" w:rsidRPr="00000000" w14:paraId="00000916">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c=int(input())</w:t>
      </w:r>
    </w:p>
    <w:p w:rsidR="00000000" w:rsidDel="00000000" w:rsidP="00000000" w:rsidRDefault="00000000" w:rsidRPr="00000000" w14:paraId="00000917">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l.append(c)</w:t>
      </w:r>
    </w:p>
    <w:p w:rsidR="00000000" w:rsidDel="00000000" w:rsidP="00000000" w:rsidRDefault="00000000" w:rsidRPr="00000000" w14:paraId="00000918">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range(1,a):</w:t>
      </w:r>
    </w:p>
    <w:p w:rsidR="00000000" w:rsidDel="00000000" w:rsidP="00000000" w:rsidRDefault="00000000" w:rsidRPr="00000000" w14:paraId="00000919">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d=sum(l[0:i])</w:t>
      </w:r>
    </w:p>
    <w:p w:rsidR="00000000" w:rsidDel="00000000" w:rsidP="00000000" w:rsidRDefault="00000000" w:rsidRPr="00000000" w14:paraId="0000091A">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r=sum(l[i+1:])</w:t>
      </w:r>
    </w:p>
    <w:p w:rsidR="00000000" w:rsidDel="00000000" w:rsidP="00000000" w:rsidRDefault="00000000" w:rsidRPr="00000000" w14:paraId="0000091B">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if(d==r):</w:t>
      </w:r>
    </w:p>
    <w:p w:rsidR="00000000" w:rsidDel="00000000" w:rsidP="00000000" w:rsidRDefault="00000000" w:rsidRPr="00000000" w14:paraId="0000091C">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w:t>
      </w:r>
    </w:p>
    <w:p w:rsidR="00000000" w:rsidDel="00000000" w:rsidP="00000000" w:rsidRDefault="00000000" w:rsidRPr="00000000" w14:paraId="0000091D">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1E">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641600"/>
            <wp:effectExtent b="0" l="0" r="0" t="0"/>
            <wp:docPr id="142" name="image113.png"/>
            <a:graphic>
              <a:graphicData uri="http://schemas.openxmlformats.org/drawingml/2006/picture">
                <pic:pic>
                  <pic:nvPicPr>
                    <pic:cNvPr id="0" name="image113.png"/>
                    <pic:cNvPicPr preferRelativeResize="0"/>
                  </pic:nvPicPr>
                  <pic:blipFill>
                    <a:blip r:embed="rId76"/>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91F">
      <w:pPr>
        <w:pBdr>
          <w:top w:space="0" w:sz="0" w:val="nil"/>
          <w:left w:space="0" w:sz="0" w:val="nil"/>
          <w:bottom w:space="0" w:sz="0" w:val="nil"/>
          <w:right w:space="0" w:sz="0" w:val="nil"/>
          <w:between w:space="0" w:sz="0" w:val="nil"/>
        </w:pBdr>
        <w:shd w:fill="ffffff" w:val="clear"/>
        <w:spacing w:after="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920">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921">
      <w:pPr>
        <w:pBdr>
          <w:top w:space="0" w:sz="0" w:val="nil"/>
          <w:left w:space="0" w:sz="0" w:val="nil"/>
          <w:bottom w:space="0" w:sz="0" w:val="nil"/>
          <w:right w:space="0" w:sz="0" w:val="nil"/>
          <w:between w:space="0" w:sz="0" w:val="nil"/>
        </w:pBdr>
        <w:shd w:fill="ffffff" w:val="clear"/>
        <w:spacing w:after="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922">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92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5.2 </w:t>
        <w:tab/>
        <w:tab/>
        <w:tab/>
        <w:tab/>
        <w:t xml:space="preserve">Date:</w:t>
      </w:r>
    </w:p>
    <w:p w:rsidR="00000000" w:rsidDel="00000000" w:rsidP="00000000" w:rsidRDefault="00000000" w:rsidRPr="00000000" w14:paraId="0000092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92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4"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4"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926">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Check pair with difference k</w:t>
      </w:r>
    </w:p>
    <w:p w:rsidR="00000000" w:rsidDel="00000000" w:rsidP="00000000" w:rsidRDefault="00000000" w:rsidRPr="00000000" w14:paraId="0000092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A of sorted integers and another non negative integer k, find if there exists 2 indices i and j such that A[i] - A[j] = k, i != j.</w:t>
      </w:r>
    </w:p>
    <w:p w:rsidR="00000000" w:rsidDel="00000000" w:rsidP="00000000" w:rsidRDefault="00000000" w:rsidRPr="00000000" w14:paraId="00000928">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929">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First line is number of test cases T. Following T lines contain:</w:t>
      </w:r>
    </w:p>
    <w:p w:rsidR="00000000" w:rsidDel="00000000" w:rsidP="00000000" w:rsidRDefault="00000000" w:rsidRPr="00000000" w14:paraId="0000092A">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N, followed by N integers of the array</w:t>
      </w:r>
    </w:p>
    <w:p w:rsidR="00000000" w:rsidDel="00000000" w:rsidP="00000000" w:rsidRDefault="00000000" w:rsidRPr="00000000" w14:paraId="0000092B">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The non-negative integer k</w:t>
      </w:r>
    </w:p>
    <w:p w:rsidR="00000000" w:rsidDel="00000000" w:rsidP="00000000" w:rsidRDefault="00000000" w:rsidRPr="00000000" w14:paraId="0000092C">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92D">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1 if such a pair exists and 0 if it doesn’t</w:t>
      </w:r>
    </w:p>
    <w:p w:rsidR="00000000" w:rsidDel="00000000" w:rsidP="00000000" w:rsidRDefault="00000000" w:rsidRPr="00000000" w14:paraId="0000092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92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3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931">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p>
    <w:p w:rsidR="00000000" w:rsidDel="00000000" w:rsidP="00000000" w:rsidRDefault="00000000" w:rsidRPr="00000000" w14:paraId="0000093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93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93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935">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936">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3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93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3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93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p>
    <w:p w:rsidR="00000000" w:rsidDel="00000000" w:rsidP="00000000" w:rsidRDefault="00000000" w:rsidRPr="00000000" w14:paraId="0000093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93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93D">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99</w:t>
      </w:r>
    </w:p>
    <w:p w:rsidR="00000000" w:rsidDel="00000000" w:rsidP="00000000" w:rsidRDefault="00000000" w:rsidRPr="00000000" w14:paraId="0000093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93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0</w:t>
      </w:r>
    </w:p>
    <w:p w:rsidR="00000000" w:rsidDel="00000000" w:rsidP="00000000" w:rsidRDefault="00000000" w:rsidRPr="00000000" w14:paraId="00000940">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941">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7"/>
        <w:tblW w:w="2544.0" w:type="dxa"/>
        <w:jc w:val="left"/>
        <w:tblInd w:w="2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42">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43">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9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9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 </w:t>
            </w:r>
          </w:p>
          <w:p w:rsidR="00000000" w:rsidDel="00000000" w:rsidP="00000000" w:rsidRDefault="00000000" w:rsidRPr="00000000" w14:paraId="000009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94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p w:rsidR="00000000" w:rsidDel="00000000" w:rsidP="00000000" w:rsidRDefault="00000000" w:rsidRPr="00000000" w14:paraId="000009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4</w:t>
            </w:r>
          </w:p>
          <w:p w:rsidR="00000000" w:rsidDel="00000000" w:rsidP="00000000" w:rsidRDefault="00000000" w:rsidRPr="00000000" w14:paraId="0000094A">
            <w:pPr>
              <w:spacing w:after="0" w:line="240" w:lineRule="auto"/>
              <w:rPr>
                <w:rFonts w:ascii="Century Schoolbook" w:cs="Century Schoolbook" w:eastAsia="Century Schoolbook" w:hAnsi="Century Schoolbook"/>
                <w:b w:val="1"/>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4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94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94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 </w:t>
            </w:r>
          </w:p>
          <w:p w:rsidR="00000000" w:rsidDel="00000000" w:rsidP="00000000" w:rsidRDefault="00000000" w:rsidRPr="00000000" w14:paraId="0000094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95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p w:rsidR="00000000" w:rsidDel="00000000" w:rsidP="00000000" w:rsidRDefault="00000000" w:rsidRPr="00000000" w14:paraId="0000095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99</w:t>
            </w:r>
          </w:p>
          <w:p w:rsidR="00000000" w:rsidDel="00000000" w:rsidP="00000000" w:rsidRDefault="00000000" w:rsidRPr="00000000" w14:paraId="00000952">
            <w:pPr>
              <w:spacing w:after="0" w:line="240" w:lineRule="auto"/>
              <w:rPr>
                <w:rFonts w:ascii="Century Schoolbook" w:cs="Century Schoolbook" w:eastAsia="Century Schoolbook" w:hAnsi="Century Schoolbook"/>
                <w:color w:val="1d2125"/>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5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bl>
    <w:p w:rsidR="00000000" w:rsidDel="00000000" w:rsidP="00000000" w:rsidRDefault="00000000" w:rsidRPr="00000000" w14:paraId="00000954">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55">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PROGRAM:</w:t>
      </w:r>
    </w:p>
    <w:p w:rsidR="00000000" w:rsidDel="00000000" w:rsidP="00000000" w:rsidRDefault="00000000" w:rsidRPr="00000000" w14:paraId="00000956">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57">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958">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while(a!=0):</w:t>
      </w:r>
    </w:p>
    <w:p w:rsidR="00000000" w:rsidDel="00000000" w:rsidP="00000000" w:rsidRDefault="00000000" w:rsidRPr="00000000" w14:paraId="00000959">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b=int(input())</w:t>
      </w:r>
    </w:p>
    <w:p w:rsidR="00000000" w:rsidDel="00000000" w:rsidP="00000000" w:rsidRDefault="00000000" w:rsidRPr="00000000" w14:paraId="0000095A">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w:t>
      </w:r>
    </w:p>
    <w:p w:rsidR="00000000" w:rsidDel="00000000" w:rsidP="00000000" w:rsidRDefault="00000000" w:rsidRPr="00000000" w14:paraId="0000095B">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f=0</w:t>
      </w:r>
    </w:p>
    <w:p w:rsidR="00000000" w:rsidDel="00000000" w:rsidP="00000000" w:rsidRDefault="00000000" w:rsidRPr="00000000" w14:paraId="0000095C">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range(b):</w:t>
      </w:r>
    </w:p>
    <w:p w:rsidR="00000000" w:rsidDel="00000000" w:rsidP="00000000" w:rsidRDefault="00000000" w:rsidRPr="00000000" w14:paraId="0000095D">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c=int(input())</w:t>
      </w:r>
    </w:p>
    <w:p w:rsidR="00000000" w:rsidDel="00000000" w:rsidP="00000000" w:rsidRDefault="00000000" w:rsidRPr="00000000" w14:paraId="0000095E">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l.append(c)</w:t>
      </w:r>
    </w:p>
    <w:p w:rsidR="00000000" w:rsidDel="00000000" w:rsidP="00000000" w:rsidRDefault="00000000" w:rsidRPr="00000000" w14:paraId="0000095F">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k=int(input())</w:t>
      </w:r>
    </w:p>
    <w:p w:rsidR="00000000" w:rsidDel="00000000" w:rsidP="00000000" w:rsidRDefault="00000000" w:rsidRPr="00000000" w14:paraId="00000960">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a-=1</w:t>
      </w:r>
    </w:p>
    <w:p w:rsidR="00000000" w:rsidDel="00000000" w:rsidP="00000000" w:rsidRDefault="00000000" w:rsidRPr="00000000" w14:paraId="00000961">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range(b):</w:t>
      </w:r>
    </w:p>
    <w:p w:rsidR="00000000" w:rsidDel="00000000" w:rsidP="00000000" w:rsidRDefault="00000000" w:rsidRPr="00000000" w14:paraId="00000962">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range(b):</w:t>
      </w:r>
    </w:p>
    <w:p w:rsidR="00000000" w:rsidDel="00000000" w:rsidP="00000000" w:rsidRDefault="00000000" w:rsidRPr="00000000" w14:paraId="00000963">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if(l[i]-l[j]==k and i!=j):</w:t>
      </w:r>
    </w:p>
    <w:p w:rsidR="00000000" w:rsidDel="00000000" w:rsidP="00000000" w:rsidRDefault="00000000" w:rsidRPr="00000000" w14:paraId="00000964">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f=1</w:t>
      </w:r>
    </w:p>
    <w:p w:rsidR="00000000" w:rsidDel="00000000" w:rsidP="00000000" w:rsidRDefault="00000000" w:rsidRPr="00000000" w14:paraId="00000965">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break</w:t>
      </w:r>
    </w:p>
    <w:p w:rsidR="00000000" w:rsidDel="00000000" w:rsidP="00000000" w:rsidRDefault="00000000" w:rsidRPr="00000000" w14:paraId="00000966">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if(f==1):</w:t>
      </w:r>
    </w:p>
    <w:p w:rsidR="00000000" w:rsidDel="00000000" w:rsidP="00000000" w:rsidRDefault="00000000" w:rsidRPr="00000000" w14:paraId="00000967">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print(1)</w:t>
      </w:r>
    </w:p>
    <w:p w:rsidR="00000000" w:rsidDel="00000000" w:rsidP="00000000" w:rsidRDefault="00000000" w:rsidRPr="00000000" w14:paraId="00000968">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969">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print(0)</w:t>
      </w:r>
    </w:p>
    <w:p w:rsidR="00000000" w:rsidDel="00000000" w:rsidP="00000000" w:rsidRDefault="00000000" w:rsidRPr="00000000" w14:paraId="0000096A">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6B">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6C">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3124200"/>
            <wp:effectExtent b="0" l="0" r="0" t="0"/>
            <wp:docPr id="143" name="image114.png"/>
            <a:graphic>
              <a:graphicData uri="http://schemas.openxmlformats.org/drawingml/2006/picture">
                <pic:pic>
                  <pic:nvPicPr>
                    <pic:cNvPr id="0" name="image114.png"/>
                    <pic:cNvPicPr preferRelativeResize="0"/>
                  </pic:nvPicPr>
                  <pic:blipFill>
                    <a:blip r:embed="rId7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96D">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96E">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96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5.3 </w:t>
        <w:tab/>
        <w:tab/>
        <w:tab/>
        <w:tab/>
        <w:t xml:space="preserve">Date:</w:t>
      </w:r>
    </w:p>
    <w:p w:rsidR="00000000" w:rsidDel="00000000" w:rsidP="00000000" w:rsidRDefault="00000000" w:rsidRPr="00000000" w14:paraId="0000097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97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0"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0" name="image144.png"/>
                <a:graphic>
                  <a:graphicData uri="http://schemas.openxmlformats.org/drawingml/2006/picture">
                    <pic:pic>
                      <pic:nvPicPr>
                        <pic:cNvPr id="0" name="image144.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972">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Count Elements</w:t>
      </w:r>
    </w:p>
    <w:p w:rsidR="00000000" w:rsidDel="00000000" w:rsidP="00000000" w:rsidRDefault="00000000" w:rsidRPr="00000000" w14:paraId="00000973">
      <w:pPr>
        <w:spacing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Complete the program to count frequency of each element of an array. Frequency of a particular element will be printed once.</w:t>
      </w:r>
    </w:p>
    <w:p w:rsidR="00000000" w:rsidDel="00000000" w:rsidP="00000000" w:rsidRDefault="00000000" w:rsidRPr="00000000" w14:paraId="00000974">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Sample Test Cases</w:t>
      </w:r>
      <w:r w:rsidDel="00000000" w:rsidR="00000000" w:rsidRPr="00000000">
        <w:rPr>
          <w:rtl w:val="0"/>
        </w:rPr>
      </w:r>
    </w:p>
    <w:p w:rsidR="00000000" w:rsidDel="00000000" w:rsidP="00000000" w:rsidRDefault="00000000" w:rsidRPr="00000000" w14:paraId="00000975">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Test Case 1</w:t>
      </w:r>
      <w:r w:rsidDel="00000000" w:rsidR="00000000" w:rsidRPr="00000000">
        <w:rPr>
          <w:rtl w:val="0"/>
        </w:rPr>
      </w:r>
    </w:p>
    <w:p w:rsidR="00000000" w:rsidDel="00000000" w:rsidP="00000000" w:rsidRDefault="00000000" w:rsidRPr="00000000" w14:paraId="00000976">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Input</w:t>
      </w:r>
      <w:r w:rsidDel="00000000" w:rsidR="00000000" w:rsidRPr="00000000">
        <w:rPr>
          <w:rtl w:val="0"/>
        </w:rPr>
      </w:r>
    </w:p>
    <w:p w:rsidR="00000000" w:rsidDel="00000000" w:rsidP="00000000" w:rsidRDefault="00000000" w:rsidRPr="00000000" w14:paraId="00000977">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7</w:t>
      </w:r>
      <w:r w:rsidDel="00000000" w:rsidR="00000000" w:rsidRPr="00000000">
        <w:rPr>
          <w:rtl w:val="0"/>
        </w:rPr>
      </w:r>
    </w:p>
    <w:p w:rsidR="00000000" w:rsidDel="00000000" w:rsidP="00000000" w:rsidRDefault="00000000" w:rsidRPr="00000000" w14:paraId="00000978">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979">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w:t>
      </w:r>
      <w:r w:rsidDel="00000000" w:rsidR="00000000" w:rsidRPr="00000000">
        <w:rPr>
          <w:rtl w:val="0"/>
        </w:rPr>
      </w:r>
    </w:p>
    <w:p w:rsidR="00000000" w:rsidDel="00000000" w:rsidP="00000000" w:rsidRDefault="00000000" w:rsidRPr="00000000" w14:paraId="0000097A">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97B">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56</w:t>
      </w:r>
      <w:r w:rsidDel="00000000" w:rsidR="00000000" w:rsidRPr="00000000">
        <w:rPr>
          <w:rtl w:val="0"/>
        </w:rPr>
      </w:r>
    </w:p>
    <w:p w:rsidR="00000000" w:rsidDel="00000000" w:rsidP="00000000" w:rsidRDefault="00000000" w:rsidRPr="00000000" w14:paraId="0000097C">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w:t>
      </w:r>
      <w:r w:rsidDel="00000000" w:rsidR="00000000" w:rsidRPr="00000000">
        <w:rPr>
          <w:rtl w:val="0"/>
        </w:rPr>
      </w:r>
    </w:p>
    <w:p w:rsidR="00000000" w:rsidDel="00000000" w:rsidP="00000000" w:rsidRDefault="00000000" w:rsidRPr="00000000" w14:paraId="0000097D">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97E">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40</w:t>
      </w:r>
      <w:r w:rsidDel="00000000" w:rsidR="00000000" w:rsidRPr="00000000">
        <w:rPr>
          <w:rtl w:val="0"/>
        </w:rPr>
      </w:r>
    </w:p>
    <w:p w:rsidR="00000000" w:rsidDel="00000000" w:rsidP="00000000" w:rsidRDefault="00000000" w:rsidRPr="00000000" w14:paraId="0000097F">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Output</w:t>
      </w:r>
      <w:r w:rsidDel="00000000" w:rsidR="00000000" w:rsidRPr="00000000">
        <w:rPr>
          <w:rtl w:val="0"/>
        </w:rPr>
      </w:r>
    </w:p>
    <w:p w:rsidR="00000000" w:rsidDel="00000000" w:rsidP="00000000" w:rsidRDefault="00000000" w:rsidRPr="00000000" w14:paraId="00000980">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23 occurs 3 times</w:t>
      </w:r>
      <w:r w:rsidDel="00000000" w:rsidR="00000000" w:rsidRPr="00000000">
        <w:rPr>
          <w:rtl w:val="0"/>
        </w:rPr>
      </w:r>
    </w:p>
    <w:p w:rsidR="00000000" w:rsidDel="00000000" w:rsidP="00000000" w:rsidRDefault="00000000" w:rsidRPr="00000000" w14:paraId="00000981">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 occurs 2 times</w:t>
      </w:r>
      <w:r w:rsidDel="00000000" w:rsidR="00000000" w:rsidRPr="00000000">
        <w:rPr>
          <w:rtl w:val="0"/>
        </w:rPr>
      </w:r>
    </w:p>
    <w:p w:rsidR="00000000" w:rsidDel="00000000" w:rsidP="00000000" w:rsidRDefault="00000000" w:rsidRPr="00000000" w14:paraId="00000982">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56 occurs 1 times</w:t>
      </w:r>
      <w:r w:rsidDel="00000000" w:rsidR="00000000" w:rsidRPr="00000000">
        <w:rPr>
          <w:rtl w:val="0"/>
        </w:rPr>
      </w:r>
    </w:p>
    <w:p w:rsidR="00000000" w:rsidDel="00000000" w:rsidP="00000000" w:rsidRDefault="00000000" w:rsidRPr="00000000" w14:paraId="00000983">
      <w:pPr>
        <w:shd w:fill="ffffff" w:val="clear"/>
        <w:spacing w:after="0" w:line="240" w:lineRule="auto"/>
        <w:ind w:left="720" w:firstLine="0"/>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color w:val="001a1e"/>
          <w:sz w:val="24"/>
          <w:szCs w:val="24"/>
          <w:rtl w:val="0"/>
        </w:rPr>
        <w:t xml:space="preserve">40 occurs 1 times</w:t>
      </w:r>
      <w:r w:rsidDel="00000000" w:rsidR="00000000" w:rsidRPr="00000000">
        <w:rPr>
          <w:rtl w:val="0"/>
        </w:rPr>
      </w:r>
    </w:p>
    <w:p w:rsidR="00000000" w:rsidDel="00000000" w:rsidP="00000000" w:rsidRDefault="00000000" w:rsidRPr="00000000" w14:paraId="00000984">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85">
      <w:pPr>
        <w:spacing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986">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87">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88">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89">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8A">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8B">
      <w:pPr>
        <w:spacing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PROGRAM: </w:t>
      </w:r>
    </w:p>
    <w:p w:rsidR="00000000" w:rsidDel="00000000" w:rsidP="00000000" w:rsidRDefault="00000000" w:rsidRPr="00000000" w14:paraId="0000098C">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import collections </w:t>
      </w:r>
    </w:p>
    <w:p w:rsidR="00000000" w:rsidDel="00000000" w:rsidP="00000000" w:rsidRDefault="00000000" w:rsidRPr="00000000" w14:paraId="0000098D">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def CountFrequency(arr):</w:t>
      </w:r>
    </w:p>
    <w:p w:rsidR="00000000" w:rsidDel="00000000" w:rsidP="00000000" w:rsidRDefault="00000000" w:rsidRPr="00000000" w14:paraId="0000098E">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return collections.Counter(arr)</w:t>
      </w:r>
    </w:p>
    <w:p w:rsidR="00000000" w:rsidDel="00000000" w:rsidP="00000000" w:rsidRDefault="00000000" w:rsidRPr="00000000" w14:paraId="0000098F">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990">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if __name__ == "__main__":</w:t>
      </w:r>
    </w:p>
    <w:p w:rsidR="00000000" w:rsidDel="00000000" w:rsidP="00000000" w:rsidRDefault="00000000" w:rsidRPr="00000000" w14:paraId="00000991">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 Input size of array</w:t>
      </w:r>
    </w:p>
    <w:p w:rsidR="00000000" w:rsidDel="00000000" w:rsidP="00000000" w:rsidRDefault="00000000" w:rsidRPr="00000000" w14:paraId="00000992">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n = int(input())</w:t>
      </w:r>
    </w:p>
    <w:p w:rsidR="00000000" w:rsidDel="00000000" w:rsidP="00000000" w:rsidRDefault="00000000" w:rsidRPr="00000000" w14:paraId="00000993">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r>
    </w:p>
    <w:p w:rsidR="00000000" w:rsidDel="00000000" w:rsidP="00000000" w:rsidRDefault="00000000" w:rsidRPr="00000000" w14:paraId="00000994">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 Input elements in array</w:t>
      </w:r>
    </w:p>
    <w:p w:rsidR="00000000" w:rsidDel="00000000" w:rsidP="00000000" w:rsidRDefault="00000000" w:rsidRPr="00000000" w14:paraId="00000995">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arr = []</w:t>
      </w:r>
    </w:p>
    <w:p w:rsidR="00000000" w:rsidDel="00000000" w:rsidP="00000000" w:rsidRDefault="00000000" w:rsidRPr="00000000" w14:paraId="00000996">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for _ in range(n):</w:t>
      </w:r>
    </w:p>
    <w:p w:rsidR="00000000" w:rsidDel="00000000" w:rsidP="00000000" w:rsidRDefault="00000000" w:rsidRPr="00000000" w14:paraId="00000997">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tab/>
        <w:t xml:space="preserve">ele = int(input())</w:t>
      </w:r>
    </w:p>
    <w:p w:rsidR="00000000" w:rsidDel="00000000" w:rsidP="00000000" w:rsidRDefault="00000000" w:rsidRPr="00000000" w14:paraId="00000998">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tab/>
        <w:t xml:space="preserve">arr.append(ele)</w:t>
      </w:r>
    </w:p>
    <w:p w:rsidR="00000000" w:rsidDel="00000000" w:rsidP="00000000" w:rsidRDefault="00000000" w:rsidRPr="00000000" w14:paraId="00000999">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r>
    </w:p>
    <w:p w:rsidR="00000000" w:rsidDel="00000000" w:rsidP="00000000" w:rsidRDefault="00000000" w:rsidRPr="00000000" w14:paraId="0000099A">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 Calculate frequency of each element</w:t>
      </w:r>
    </w:p>
    <w:p w:rsidR="00000000" w:rsidDel="00000000" w:rsidP="00000000" w:rsidRDefault="00000000" w:rsidRPr="00000000" w14:paraId="0000099B">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freq = CountFrequency(arr)</w:t>
      </w:r>
    </w:p>
    <w:p w:rsidR="00000000" w:rsidDel="00000000" w:rsidP="00000000" w:rsidRDefault="00000000" w:rsidRPr="00000000" w14:paraId="0000099C">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99D">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99E">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for key, value in freq.items():</w:t>
      </w:r>
    </w:p>
    <w:p w:rsidR="00000000" w:rsidDel="00000000" w:rsidP="00000000" w:rsidRDefault="00000000" w:rsidRPr="00000000" w14:paraId="0000099F">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tab/>
        <w:t xml:space="preserve">print(f"{key} occurs {value} times")</w:t>
      </w:r>
    </w:p>
    <w:p w:rsidR="00000000" w:rsidDel="00000000" w:rsidP="00000000" w:rsidRDefault="00000000" w:rsidRPr="00000000" w14:paraId="000009A0">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A1">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Pr>
        <w:drawing>
          <wp:inline distB="114300" distT="114300" distL="114300" distR="114300">
            <wp:extent cx="3311236" cy="2618509"/>
            <wp:effectExtent b="0" l="0" r="0" t="0"/>
            <wp:docPr id="146" name="image117.png"/>
            <a:graphic>
              <a:graphicData uri="http://schemas.openxmlformats.org/drawingml/2006/picture">
                <pic:pic>
                  <pic:nvPicPr>
                    <pic:cNvPr id="0" name="image117.png"/>
                    <pic:cNvPicPr preferRelativeResize="0"/>
                  </pic:nvPicPr>
                  <pic:blipFill>
                    <a:blip r:embed="rId78"/>
                    <a:srcRect b="0" l="0" r="0" t="0"/>
                    <a:stretch>
                      <a:fillRect/>
                    </a:stretch>
                  </pic:blipFill>
                  <pic:spPr>
                    <a:xfrm>
                      <a:off x="0" y="0"/>
                      <a:ext cx="3311236" cy="2618509"/>
                    </a:xfrm>
                    <a:prstGeom prst="rect"/>
                    <a:ln/>
                  </pic:spPr>
                </pic:pic>
              </a:graphicData>
            </a:graphic>
          </wp:inline>
        </w:drawing>
      </w:r>
      <w:r w:rsidDel="00000000" w:rsidR="00000000" w:rsidRPr="00000000">
        <w:rPr>
          <w:rtl w:val="0"/>
        </w:rPr>
      </w:r>
    </w:p>
    <w:p w:rsidR="00000000" w:rsidDel="00000000" w:rsidP="00000000" w:rsidRDefault="00000000" w:rsidRPr="00000000" w14:paraId="000009A2">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A3">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A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A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A6">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A7">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A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5.4 </w:t>
        <w:tab/>
        <w:tab/>
        <w:tab/>
        <w:tab/>
        <w:t xml:space="preserve">Date:</w:t>
      </w:r>
    </w:p>
    <w:p w:rsidR="00000000" w:rsidDel="00000000" w:rsidP="00000000" w:rsidRDefault="00000000" w:rsidRPr="00000000" w14:paraId="000009A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9A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0"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0" name="image124.png"/>
                <a:graphic>
                  <a:graphicData uri="http://schemas.openxmlformats.org/drawingml/2006/picture">
                    <pic:pic>
                      <pic:nvPicPr>
                        <pic:cNvPr id="0" name="image124.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9AB">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Distinct Elements in an Array</w:t>
      </w:r>
    </w:p>
    <w:p w:rsidR="00000000" w:rsidDel="00000000" w:rsidP="00000000" w:rsidRDefault="00000000" w:rsidRPr="00000000" w14:paraId="000009A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 to print all the distinct elements in an array. Distinct elements are nothing but the unique (non-duplicate) elements present in the given array.</w:t>
      </w:r>
    </w:p>
    <w:p w:rsidR="00000000" w:rsidDel="00000000" w:rsidP="00000000" w:rsidRDefault="00000000" w:rsidRPr="00000000" w14:paraId="000009A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9A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 line take an Integer input from stdin which is array length n.</w:t>
      </w:r>
    </w:p>
    <w:p w:rsidR="00000000" w:rsidDel="00000000" w:rsidP="00000000" w:rsidRDefault="00000000" w:rsidRPr="00000000" w14:paraId="000009A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 line take n Integers which is inputs of array.</w:t>
      </w:r>
    </w:p>
    <w:p w:rsidR="00000000" w:rsidDel="00000000" w:rsidP="00000000" w:rsidRDefault="00000000" w:rsidRPr="00000000" w14:paraId="000009B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9B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the Distinct Elements in Array in single line which is space Separated</w:t>
      </w:r>
    </w:p>
    <w:p w:rsidR="00000000" w:rsidDel="00000000" w:rsidP="00000000" w:rsidRDefault="00000000" w:rsidRPr="00000000" w14:paraId="000009B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B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9B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B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B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B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B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9B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B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9B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w:t>
      </w:r>
    </w:p>
    <w:p w:rsidR="00000000" w:rsidDel="00000000" w:rsidP="00000000" w:rsidRDefault="00000000" w:rsidRPr="00000000" w14:paraId="000009B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9B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9B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B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C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C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C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9C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C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9C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w:t>
      </w:r>
    </w:p>
    <w:p w:rsidR="00000000" w:rsidDel="00000000" w:rsidP="00000000" w:rsidRDefault="00000000" w:rsidRPr="00000000" w14:paraId="000009C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C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9C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9C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C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C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C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C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C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C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 </w:t>
      </w:r>
    </w:p>
    <w:p w:rsidR="00000000" w:rsidDel="00000000" w:rsidP="00000000" w:rsidRDefault="00000000" w:rsidRPr="00000000" w14:paraId="000009D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9D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D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D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D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D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9D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D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w:t>
      </w:r>
    </w:p>
    <w:p w:rsidR="00000000" w:rsidDel="00000000" w:rsidP="00000000" w:rsidRDefault="00000000" w:rsidRPr="00000000" w14:paraId="000009D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D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9D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D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merge_arrays_without_duplicates(arr1, arr2):</w:t>
      </w:r>
    </w:p>
    <w:p w:rsidR="00000000" w:rsidDel="00000000" w:rsidP="00000000" w:rsidRDefault="00000000" w:rsidRPr="00000000" w14:paraId="000009D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result_set = set(arr1 + arr2)</w:t>
      </w:r>
    </w:p>
    <w:p w:rsidR="00000000" w:rsidDel="00000000" w:rsidP="00000000" w:rsidRDefault="00000000" w:rsidRPr="00000000" w14:paraId="000009D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merged_sorted_array = sorted(result_set)</w:t>
      </w:r>
    </w:p>
    <w:p w:rsidR="00000000" w:rsidDel="00000000" w:rsidP="00000000" w:rsidRDefault="00000000" w:rsidRPr="00000000" w14:paraId="000009D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merged_sorted_array</w:t>
      </w:r>
    </w:p>
    <w:p w:rsidR="00000000" w:rsidDel="00000000" w:rsidP="00000000" w:rsidRDefault="00000000" w:rsidRPr="00000000" w14:paraId="000009D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process_input():</w:t>
      </w:r>
    </w:p>
    <w:p w:rsidR="00000000" w:rsidDel="00000000" w:rsidP="00000000" w:rsidRDefault="00000000" w:rsidRPr="00000000" w14:paraId="000009E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n1 = int(input())</w:t>
      </w:r>
    </w:p>
    <w:p w:rsidR="00000000" w:rsidDel="00000000" w:rsidP="00000000" w:rsidRDefault="00000000" w:rsidRPr="00000000" w14:paraId="000009E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 = []</w:t>
      </w:r>
    </w:p>
    <w:p w:rsidR="00000000" w:rsidDel="00000000" w:rsidP="00000000" w:rsidRDefault="00000000" w:rsidRPr="00000000" w14:paraId="000009E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range(n1):</w:t>
      </w:r>
    </w:p>
    <w:p w:rsidR="00000000" w:rsidDel="00000000" w:rsidP="00000000" w:rsidRDefault="00000000" w:rsidRPr="00000000" w14:paraId="000009E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9E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array1.append(element)</w:t>
      </w:r>
    </w:p>
    <w:p w:rsidR="00000000" w:rsidDel="00000000" w:rsidP="00000000" w:rsidRDefault="00000000" w:rsidRPr="00000000" w14:paraId="000009E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E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n2 = int(input())</w:t>
      </w:r>
    </w:p>
    <w:p w:rsidR="00000000" w:rsidDel="00000000" w:rsidP="00000000" w:rsidRDefault="00000000" w:rsidRPr="00000000" w14:paraId="000009E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 = []</w:t>
      </w:r>
    </w:p>
    <w:p w:rsidR="00000000" w:rsidDel="00000000" w:rsidP="00000000" w:rsidRDefault="00000000" w:rsidRPr="00000000" w14:paraId="000009E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range(n2):</w:t>
      </w:r>
    </w:p>
    <w:p w:rsidR="00000000" w:rsidDel="00000000" w:rsidP="00000000" w:rsidRDefault="00000000" w:rsidRPr="00000000" w14:paraId="000009E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9E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array2.append(element)</w:t>
      </w:r>
    </w:p>
    <w:p w:rsidR="00000000" w:rsidDel="00000000" w:rsidP="00000000" w:rsidRDefault="00000000" w:rsidRPr="00000000" w14:paraId="000009E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E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 = merge_arrays_without_duplicates(array1, array2)</w:t>
      </w:r>
    </w:p>
    <w:p w:rsidR="00000000" w:rsidDel="00000000" w:rsidP="00000000" w:rsidRDefault="00000000" w:rsidRPr="00000000" w14:paraId="000009E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E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 ".join(map(str, result)))</w:t>
      </w:r>
    </w:p>
    <w:p w:rsidR="00000000" w:rsidDel="00000000" w:rsidP="00000000" w:rsidRDefault="00000000" w:rsidRPr="00000000" w14:paraId="000009E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F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83527" cy="6511636"/>
            <wp:effectExtent b="0" l="0" r="0" t="0"/>
            <wp:docPr id="137" name="image106.png"/>
            <a:graphic>
              <a:graphicData uri="http://schemas.openxmlformats.org/drawingml/2006/picture">
                <pic:pic>
                  <pic:nvPicPr>
                    <pic:cNvPr id="0" name="image106.png"/>
                    <pic:cNvPicPr preferRelativeResize="0"/>
                  </pic:nvPicPr>
                  <pic:blipFill>
                    <a:blip r:embed="rId79"/>
                    <a:srcRect b="0" l="0" r="0" t="0"/>
                    <a:stretch>
                      <a:fillRect/>
                    </a:stretch>
                  </pic:blipFill>
                  <pic:spPr>
                    <a:xfrm>
                      <a:off x="0" y="0"/>
                      <a:ext cx="3283527" cy="6511636"/>
                    </a:xfrm>
                    <a:prstGeom prst="rect"/>
                    <a:ln/>
                  </pic:spPr>
                </pic:pic>
              </a:graphicData>
            </a:graphic>
          </wp:inline>
        </w:drawing>
      </w:r>
      <w:r w:rsidDel="00000000" w:rsidR="00000000" w:rsidRPr="00000000">
        <w:rPr>
          <w:rtl w:val="0"/>
        </w:rPr>
      </w:r>
    </w:p>
    <w:p w:rsidR="00000000" w:rsidDel="00000000" w:rsidP="00000000" w:rsidRDefault="00000000" w:rsidRPr="00000000" w14:paraId="000009F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F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F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F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F5">
      <w:pPr>
        <w:rPr>
          <w:rFonts w:ascii="Century Schoolbook" w:cs="Century Schoolbook" w:eastAsia="Century Schoolbook" w:hAnsi="Century Schoolbook"/>
          <w:b w:val="1"/>
          <w:sz w:val="32"/>
          <w:szCs w:val="32"/>
        </w:rPr>
        <w:sectPr>
          <w:footerReference r:id="rId80" w:type="default"/>
          <w:pgSz w:h="15840" w:w="12240" w:orient="portrait"/>
          <w:pgMar w:bottom="1440" w:top="1440" w:left="1440" w:right="1440"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9F6">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F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5.5 </w:t>
        <w:tab/>
        <w:tab/>
        <w:tab/>
        <w:tab/>
        <w:t xml:space="preserve">Date:</w:t>
      </w:r>
    </w:p>
    <w:p w:rsidR="00000000" w:rsidDel="00000000" w:rsidP="00000000" w:rsidRDefault="00000000" w:rsidRPr="00000000" w14:paraId="000009F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9F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6"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6" name="image150.png"/>
                <a:graphic>
                  <a:graphicData uri="http://schemas.openxmlformats.org/drawingml/2006/picture">
                    <pic:pic>
                      <pic:nvPicPr>
                        <pic:cNvPr id="0" name="image150.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9FA">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Element Insertion</w:t>
      </w:r>
    </w:p>
    <w:p w:rsidR="00000000" w:rsidDel="00000000" w:rsidP="00000000" w:rsidRDefault="00000000" w:rsidRPr="00000000" w14:paraId="000009F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Consider a program to insert an element / item in the sorted array. Complete the logic by filling up required code in editable section. Consider an array of size 10. The eleventh item is the data is to be inserted.</w:t>
      </w:r>
    </w:p>
    <w:p w:rsidR="00000000" w:rsidDel="00000000" w:rsidP="00000000" w:rsidRDefault="00000000" w:rsidRPr="00000000" w14:paraId="000009FC">
      <w:pPr>
        <w:shd w:fill="ffffff" w:val="clear"/>
        <w:spacing w:after="0" w:line="240" w:lineRule="auto"/>
        <w:jc w:val="both"/>
        <w:rPr>
          <w:rFonts w:ascii="Century Schoolbook" w:cs="Century Schoolbook" w:eastAsia="Century Schoolbook" w:hAnsi="Century Schoolbook"/>
          <w:sz w:val="23"/>
          <w:szCs w:val="23"/>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F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9F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w:t>
      </w:r>
    </w:p>
    <w:p w:rsidR="00000000" w:rsidDel="00000000" w:rsidP="00000000" w:rsidRDefault="00000000" w:rsidRPr="00000000" w14:paraId="000009F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A0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A0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A0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A0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A0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A0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A0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A0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A0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A0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A0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0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0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A0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ITEM to be inserted:2</w:t>
      </w:r>
    </w:p>
    <w:p w:rsidR="00000000" w:rsidDel="00000000" w:rsidP="00000000" w:rsidRDefault="00000000" w:rsidRPr="00000000" w14:paraId="00000A0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After insertion array is:</w:t>
      </w:r>
    </w:p>
    <w:p w:rsidR="00000000" w:rsidDel="00000000" w:rsidP="00000000" w:rsidRDefault="00000000" w:rsidRPr="00000000" w14:paraId="00000A0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A1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1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A1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A1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A1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A1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A1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A1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A1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A1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A1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A1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1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1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A1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A1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A2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22</w:t>
      </w:r>
    </w:p>
    <w:p w:rsidR="00000000" w:rsidDel="00000000" w:rsidP="00000000" w:rsidRDefault="00000000" w:rsidRPr="00000000" w14:paraId="00000A2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33</w:t>
      </w:r>
    </w:p>
    <w:p w:rsidR="00000000" w:rsidDel="00000000" w:rsidP="00000000" w:rsidRDefault="00000000" w:rsidRPr="00000000" w14:paraId="00000A2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55</w:t>
      </w:r>
    </w:p>
    <w:p w:rsidR="00000000" w:rsidDel="00000000" w:rsidP="00000000" w:rsidRDefault="00000000" w:rsidRPr="00000000" w14:paraId="00000A2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66</w:t>
      </w:r>
    </w:p>
    <w:p w:rsidR="00000000" w:rsidDel="00000000" w:rsidP="00000000" w:rsidRDefault="00000000" w:rsidRPr="00000000" w14:paraId="00000A2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77</w:t>
      </w:r>
    </w:p>
    <w:p w:rsidR="00000000" w:rsidDel="00000000" w:rsidP="00000000" w:rsidRDefault="00000000" w:rsidRPr="00000000" w14:paraId="00000A2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88</w:t>
      </w:r>
    </w:p>
    <w:p w:rsidR="00000000" w:rsidDel="00000000" w:rsidP="00000000" w:rsidRDefault="00000000" w:rsidRPr="00000000" w14:paraId="00000A2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99</w:t>
      </w:r>
    </w:p>
    <w:p w:rsidR="00000000" w:rsidDel="00000000" w:rsidP="00000000" w:rsidRDefault="00000000" w:rsidRPr="00000000" w14:paraId="00000A2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110</w:t>
      </w:r>
    </w:p>
    <w:p w:rsidR="00000000" w:rsidDel="00000000" w:rsidP="00000000" w:rsidRDefault="00000000" w:rsidRPr="00000000" w14:paraId="00000A2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120</w:t>
      </w:r>
    </w:p>
    <w:p w:rsidR="00000000" w:rsidDel="00000000" w:rsidP="00000000" w:rsidRDefault="00000000" w:rsidRPr="00000000" w14:paraId="00000A2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44</w:t>
      </w:r>
    </w:p>
    <w:p w:rsidR="00000000" w:rsidDel="00000000" w:rsidP="00000000" w:rsidRDefault="00000000" w:rsidRPr="00000000" w14:paraId="00000A2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A2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A2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A2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ITEM to be inserted:44</w:t>
      </w:r>
    </w:p>
    <w:p w:rsidR="00000000" w:rsidDel="00000000" w:rsidP="00000000" w:rsidRDefault="00000000" w:rsidRPr="00000000" w14:paraId="00000A2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After insertion array is:</w:t>
      </w:r>
    </w:p>
    <w:p w:rsidR="00000000" w:rsidDel="00000000" w:rsidP="00000000" w:rsidRDefault="00000000" w:rsidRPr="00000000" w14:paraId="00000A2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A3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22</w:t>
      </w:r>
    </w:p>
    <w:p w:rsidR="00000000" w:rsidDel="00000000" w:rsidP="00000000" w:rsidRDefault="00000000" w:rsidRPr="00000000" w14:paraId="00000A3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33</w:t>
      </w:r>
    </w:p>
    <w:p w:rsidR="00000000" w:rsidDel="00000000" w:rsidP="00000000" w:rsidRDefault="00000000" w:rsidRPr="00000000" w14:paraId="00000A3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44</w:t>
      </w:r>
    </w:p>
    <w:p w:rsidR="00000000" w:rsidDel="00000000" w:rsidP="00000000" w:rsidRDefault="00000000" w:rsidRPr="00000000" w14:paraId="00000A3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55</w:t>
      </w:r>
    </w:p>
    <w:p w:rsidR="00000000" w:rsidDel="00000000" w:rsidP="00000000" w:rsidRDefault="00000000" w:rsidRPr="00000000" w14:paraId="00000A3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66</w:t>
      </w:r>
    </w:p>
    <w:p w:rsidR="00000000" w:rsidDel="00000000" w:rsidP="00000000" w:rsidRDefault="00000000" w:rsidRPr="00000000" w14:paraId="00000A3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77</w:t>
      </w:r>
    </w:p>
    <w:p w:rsidR="00000000" w:rsidDel="00000000" w:rsidP="00000000" w:rsidRDefault="00000000" w:rsidRPr="00000000" w14:paraId="00000A3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88</w:t>
      </w:r>
    </w:p>
    <w:p w:rsidR="00000000" w:rsidDel="00000000" w:rsidP="00000000" w:rsidRDefault="00000000" w:rsidRPr="00000000" w14:paraId="00000A3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99</w:t>
      </w:r>
    </w:p>
    <w:p w:rsidR="00000000" w:rsidDel="00000000" w:rsidP="00000000" w:rsidRDefault="00000000" w:rsidRPr="00000000" w14:paraId="00000A3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110</w:t>
      </w:r>
    </w:p>
    <w:p w:rsidR="00000000" w:rsidDel="00000000" w:rsidP="00000000" w:rsidRDefault="00000000" w:rsidRPr="00000000" w14:paraId="00000A3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120</w:t>
      </w:r>
    </w:p>
    <w:p w:rsidR="00000000" w:rsidDel="00000000" w:rsidP="00000000" w:rsidRDefault="00000000" w:rsidRPr="00000000" w14:paraId="00000A3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3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3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3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3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3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A4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insert_sorted(list, n):</w:t>
      </w:r>
    </w:p>
    <w:p w:rsidR="00000000" w:rsidDel="00000000" w:rsidP="00000000" w:rsidRDefault="00000000" w:rsidRPr="00000000" w14:paraId="00000A4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list.append(n)</w:t>
      </w:r>
    </w:p>
    <w:p w:rsidR="00000000" w:rsidDel="00000000" w:rsidP="00000000" w:rsidRDefault="00000000" w:rsidRPr="00000000" w14:paraId="00000A4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sorted_list = sorted(list)</w:t>
      </w:r>
    </w:p>
    <w:p w:rsidR="00000000" w:rsidDel="00000000" w:rsidP="00000000" w:rsidRDefault="00000000" w:rsidRPr="00000000" w14:paraId="00000A4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print("After insertion array is:")</w:t>
      </w:r>
    </w:p>
    <w:p w:rsidR="00000000" w:rsidDel="00000000" w:rsidP="00000000" w:rsidRDefault="00000000" w:rsidRPr="00000000" w14:paraId="00000A4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range(11):</w:t>
      </w:r>
    </w:p>
    <w:p w:rsidR="00000000" w:rsidDel="00000000" w:rsidP="00000000" w:rsidRDefault="00000000" w:rsidRPr="00000000" w14:paraId="00000A4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print(sorted_list[i])</w:t>
      </w:r>
    </w:p>
    <w:p w:rsidR="00000000" w:rsidDel="00000000" w:rsidP="00000000" w:rsidRDefault="00000000" w:rsidRPr="00000000" w14:paraId="00000A4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4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sorted_list = [int(input()) for i in range(10)]</w:t>
      </w:r>
    </w:p>
    <w:p w:rsidR="00000000" w:rsidDel="00000000" w:rsidP="00000000" w:rsidRDefault="00000000" w:rsidRPr="00000000" w14:paraId="00000A4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new_element = int(input())</w:t>
      </w:r>
    </w:p>
    <w:p w:rsidR="00000000" w:rsidDel="00000000" w:rsidP="00000000" w:rsidRDefault="00000000" w:rsidRPr="00000000" w14:paraId="00000A4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print("ITEM to be inserted:", new_element, sep='')</w:t>
      </w:r>
    </w:p>
    <w:p w:rsidR="00000000" w:rsidDel="00000000" w:rsidP="00000000" w:rsidRDefault="00000000" w:rsidRPr="00000000" w14:paraId="00000A4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insert_sorted(sorted_list, new_element)</w:t>
      </w:r>
    </w:p>
    <w:p w:rsidR="00000000" w:rsidDel="00000000" w:rsidP="00000000" w:rsidRDefault="00000000" w:rsidRPr="00000000" w14:paraId="00000A4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4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41964" cy="5860473"/>
            <wp:effectExtent b="0" l="0" r="0" t="0"/>
            <wp:docPr id="138" name="image107.png"/>
            <a:graphic>
              <a:graphicData uri="http://schemas.openxmlformats.org/drawingml/2006/picture">
                <pic:pic>
                  <pic:nvPicPr>
                    <pic:cNvPr id="0" name="image107.png"/>
                    <pic:cNvPicPr preferRelativeResize="0"/>
                  </pic:nvPicPr>
                  <pic:blipFill>
                    <a:blip r:embed="rId81"/>
                    <a:srcRect b="0" l="0" r="0" t="0"/>
                    <a:stretch>
                      <a:fillRect/>
                    </a:stretch>
                  </pic:blipFill>
                  <pic:spPr>
                    <a:xfrm>
                      <a:off x="0" y="0"/>
                      <a:ext cx="3241964" cy="5860473"/>
                    </a:xfrm>
                    <a:prstGeom prst="rect"/>
                    <a:ln/>
                  </pic:spPr>
                </pic:pic>
              </a:graphicData>
            </a:graphic>
          </wp:inline>
        </w:drawing>
      </w:r>
      <w:r w:rsidDel="00000000" w:rsidR="00000000" w:rsidRPr="00000000">
        <w:rPr>
          <w:rtl w:val="0"/>
        </w:rPr>
      </w:r>
    </w:p>
    <w:p w:rsidR="00000000" w:rsidDel="00000000" w:rsidP="00000000" w:rsidRDefault="00000000" w:rsidRPr="00000000" w14:paraId="00000A4D">
      <w:pPr>
        <w:shd w:fill="ffffff" w:val="clear"/>
        <w:spacing w:after="0" w:line="240" w:lineRule="auto"/>
        <w:ind w:left="720" w:firstLine="0"/>
        <w:rPr>
          <w:rFonts w:ascii="Century Schoolbook" w:cs="Century Schoolbook" w:eastAsia="Century Schoolbook" w:hAnsi="Century Schoolbook"/>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A4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4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50">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51">
      <w:pPr>
        <w:pBdr>
          <w:top w:space="0" w:sz="0" w:val="nil"/>
          <w:left w:space="0" w:sz="0" w:val="nil"/>
          <w:bottom w:space="0" w:sz="0" w:val="nil"/>
          <w:right w:space="0" w:sz="0" w:val="nil"/>
          <w:between w:space="0" w:sz="0" w:val="nil"/>
        </w:pBdr>
        <w:shd w:fill="ffffff" w:val="clear"/>
        <w:spacing w:after="0" w:line="240" w:lineRule="auto"/>
        <w:ind w:left="720" w:firstLine="0"/>
        <w:rPr>
          <w:rFonts w:ascii="Century Schoolbook" w:cs="Century Schoolbook" w:eastAsia="Century Schoolbook" w:hAnsi="Century Schoolbook"/>
          <w:b w:val="1"/>
          <w:color w:val="000000"/>
          <w:sz w:val="32"/>
          <w:szCs w:val="32"/>
        </w:rPr>
      </w:pPr>
      <w:r w:rsidDel="00000000" w:rsidR="00000000" w:rsidRPr="00000000">
        <w:rPr>
          <w:rtl w:val="0"/>
        </w:rPr>
      </w:r>
    </w:p>
    <w:p w:rsidR="00000000" w:rsidDel="00000000" w:rsidP="00000000" w:rsidRDefault="00000000" w:rsidRPr="00000000" w14:paraId="00000A52">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5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5.6 </w:t>
        <w:tab/>
        <w:tab/>
        <w:tab/>
        <w:tab/>
        <w:t xml:space="preserve">Date:</w:t>
      </w:r>
    </w:p>
    <w:p w:rsidR="00000000" w:rsidDel="00000000" w:rsidP="00000000" w:rsidRDefault="00000000" w:rsidRPr="00000000" w14:paraId="00000A5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A5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9"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9"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A56">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Find the Factor</w:t>
      </w:r>
    </w:p>
    <w:p w:rsidR="00000000" w:rsidDel="00000000" w:rsidP="00000000" w:rsidRDefault="00000000" w:rsidRPr="00000000" w14:paraId="00000A57">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Determine the factors of a number (i.e., all positive integer values that evenly divide into a number) and then return the p</w:t>
      </w:r>
      <w:r w:rsidDel="00000000" w:rsidR="00000000" w:rsidRPr="00000000">
        <w:rPr>
          <w:rFonts w:ascii="Century Schoolbook" w:cs="Century Schoolbook" w:eastAsia="Century Schoolbook" w:hAnsi="Century Schoolbook"/>
          <w:color w:val="001a1e"/>
          <w:sz w:val="23"/>
          <w:szCs w:val="23"/>
          <w:vertAlign w:val="superscript"/>
          <w:rtl w:val="0"/>
        </w:rPr>
        <w:t xml:space="preserve">th</w:t>
      </w:r>
      <w:r w:rsidDel="00000000" w:rsidR="00000000" w:rsidRPr="00000000">
        <w:rPr>
          <w:rFonts w:ascii="Century Schoolbook" w:cs="Century Schoolbook" w:eastAsia="Century Schoolbook" w:hAnsi="Century Schoolbook"/>
          <w:color w:val="001a1e"/>
          <w:sz w:val="23"/>
          <w:szCs w:val="23"/>
          <w:rtl w:val="0"/>
        </w:rPr>
        <w:t xml:space="preserve"> element of the </w:t>
      </w:r>
      <w:hyperlink r:id="rId82">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sorted ascending. If there is no p</w:t>
      </w:r>
      <w:r w:rsidDel="00000000" w:rsidR="00000000" w:rsidRPr="00000000">
        <w:rPr>
          <w:rFonts w:ascii="Century Schoolbook" w:cs="Century Schoolbook" w:eastAsia="Century Schoolbook" w:hAnsi="Century Schoolbook"/>
          <w:color w:val="001a1e"/>
          <w:sz w:val="23"/>
          <w:szCs w:val="23"/>
          <w:vertAlign w:val="superscript"/>
          <w:rtl w:val="0"/>
        </w:rPr>
        <w:t xml:space="preserve">th</w:t>
      </w:r>
      <w:r w:rsidDel="00000000" w:rsidR="00000000" w:rsidRPr="00000000">
        <w:rPr>
          <w:rFonts w:ascii="Century Schoolbook" w:cs="Century Schoolbook" w:eastAsia="Century Schoolbook" w:hAnsi="Century Schoolbook"/>
          <w:color w:val="001a1e"/>
          <w:sz w:val="23"/>
          <w:szCs w:val="23"/>
          <w:rtl w:val="0"/>
        </w:rPr>
        <w:t xml:space="preserve"> element, return 0.</w:t>
      </w:r>
    </w:p>
    <w:p w:rsidR="00000000" w:rsidDel="00000000" w:rsidP="00000000" w:rsidRDefault="00000000" w:rsidRPr="00000000" w14:paraId="00000A58">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r w:rsidDel="00000000" w:rsidR="00000000" w:rsidRPr="00000000">
        <w:rPr>
          <w:rtl w:val="0"/>
        </w:rPr>
      </w:r>
    </w:p>
    <w:p w:rsidR="00000000" w:rsidDel="00000000" w:rsidP="00000000" w:rsidRDefault="00000000" w:rsidRPr="00000000" w14:paraId="00000A59">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 n ≤ 10</w:t>
      </w:r>
      <w:r w:rsidDel="00000000" w:rsidR="00000000" w:rsidRPr="00000000">
        <w:rPr>
          <w:rFonts w:ascii="Century Schoolbook" w:cs="Century Schoolbook" w:eastAsia="Century Schoolbook" w:hAnsi="Century Schoolbook"/>
          <w:color w:val="001a1e"/>
          <w:sz w:val="23"/>
          <w:szCs w:val="23"/>
          <w:vertAlign w:val="superscript"/>
          <w:rtl w:val="0"/>
        </w:rPr>
        <w:t xml:space="preserve">15</w:t>
      </w:r>
      <w:r w:rsidDel="00000000" w:rsidR="00000000" w:rsidRPr="00000000">
        <w:rPr>
          <w:rtl w:val="0"/>
        </w:rPr>
      </w:r>
    </w:p>
    <w:p w:rsidR="00000000" w:rsidDel="00000000" w:rsidP="00000000" w:rsidRDefault="00000000" w:rsidRPr="00000000" w14:paraId="00000A5A">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 p ≤ 10</w:t>
      </w:r>
      <w:r w:rsidDel="00000000" w:rsidR="00000000" w:rsidRPr="00000000">
        <w:rPr>
          <w:rFonts w:ascii="Century Schoolbook" w:cs="Century Schoolbook" w:eastAsia="Century Schoolbook" w:hAnsi="Century Schoolbook"/>
          <w:color w:val="001a1e"/>
          <w:sz w:val="23"/>
          <w:szCs w:val="23"/>
          <w:vertAlign w:val="superscript"/>
          <w:rtl w:val="0"/>
        </w:rPr>
        <w:t xml:space="preserve">9</w:t>
      </w:r>
      <w:r w:rsidDel="00000000" w:rsidR="00000000" w:rsidRPr="00000000">
        <w:rPr>
          <w:rtl w:val="0"/>
        </w:rPr>
      </w:r>
    </w:p>
    <w:p w:rsidR="00000000" w:rsidDel="00000000" w:rsidP="00000000" w:rsidRDefault="00000000" w:rsidRPr="00000000" w14:paraId="00000A5B">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 n, the number to factor.</w:t>
      </w:r>
    </w:p>
    <w:p w:rsidR="00000000" w:rsidDel="00000000" w:rsidP="00000000" w:rsidRDefault="00000000" w:rsidRPr="00000000" w14:paraId="00000A5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second line contains an integer p, the 1-based index of the factor to return.</w:t>
      </w:r>
    </w:p>
    <w:p w:rsidR="00000000" w:rsidDel="00000000" w:rsidP="00000000" w:rsidRDefault="00000000" w:rsidRPr="00000000" w14:paraId="00000A5D">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A5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0</w:t>
      </w:r>
      <w:r w:rsidDel="00000000" w:rsidR="00000000" w:rsidRPr="00000000">
        <w:rPr>
          <w:rtl w:val="0"/>
        </w:rPr>
      </w:r>
    </w:p>
    <w:p w:rsidR="00000000" w:rsidDel="00000000" w:rsidP="00000000" w:rsidRDefault="00000000" w:rsidRPr="00000000" w14:paraId="00000A5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0</w:t>
      </w:r>
      <w:r w:rsidDel="00000000" w:rsidR="00000000" w:rsidRPr="00000000">
        <w:rPr>
          <w:rtl w:val="0"/>
        </w:rPr>
      </w:r>
    </w:p>
    <w:p w:rsidR="00000000" w:rsidDel="00000000" w:rsidP="00000000" w:rsidRDefault="00000000" w:rsidRPr="00000000" w14:paraId="00000A6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A61">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A6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0</w:t>
      </w:r>
      <w:r w:rsidDel="00000000" w:rsidR="00000000" w:rsidRPr="00000000">
        <w:rPr>
          <w:rtl w:val="0"/>
        </w:rPr>
      </w:r>
    </w:p>
    <w:p w:rsidR="00000000" w:rsidDel="00000000" w:rsidP="00000000" w:rsidRDefault="00000000" w:rsidRPr="00000000" w14:paraId="00000A6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A6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0</w:t>
      </w:r>
      <w:r w:rsidDel="00000000" w:rsidR="00000000" w:rsidRPr="00000000">
        <w:rPr>
          <w:rtl w:val="0"/>
        </w:rPr>
      </w:r>
    </w:p>
    <w:p w:rsidR="00000000" w:rsidDel="00000000" w:rsidP="00000000" w:rsidRDefault="00000000" w:rsidRPr="00000000" w14:paraId="00000A65">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10 results in {1, 2, 5, 10}. Return the p = 3</w:t>
      </w:r>
      <w:r w:rsidDel="00000000" w:rsidR="00000000" w:rsidRPr="00000000">
        <w:rPr>
          <w:rFonts w:ascii="Century Schoolbook" w:cs="Century Schoolbook" w:eastAsia="Century Schoolbook" w:hAnsi="Century Schoolbook"/>
          <w:color w:val="001a1e"/>
          <w:sz w:val="23"/>
          <w:szCs w:val="23"/>
          <w:vertAlign w:val="superscript"/>
          <w:rtl w:val="0"/>
        </w:rPr>
        <w:t xml:space="preserve">rd</w:t>
      </w:r>
      <w:r w:rsidDel="00000000" w:rsidR="00000000" w:rsidRPr="00000000">
        <w:rPr>
          <w:rFonts w:ascii="Century Schoolbook" w:cs="Century Schoolbook" w:eastAsia="Century Schoolbook" w:hAnsi="Century Schoolbook"/>
          <w:color w:val="001a1e"/>
          <w:sz w:val="23"/>
          <w:szCs w:val="23"/>
          <w:rtl w:val="0"/>
        </w:rPr>
        <w:t xml:space="preserve"> factor, 5, as the answer.</w:t>
      </w:r>
    </w:p>
    <w:p w:rsidR="00000000" w:rsidDel="00000000" w:rsidP="00000000" w:rsidRDefault="00000000" w:rsidRPr="00000000" w14:paraId="00000A66">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1</w:t>
      </w:r>
      <w:r w:rsidDel="00000000" w:rsidR="00000000" w:rsidRPr="00000000">
        <w:rPr>
          <w:rtl w:val="0"/>
        </w:rPr>
      </w:r>
    </w:p>
    <w:p w:rsidR="00000000" w:rsidDel="00000000" w:rsidP="00000000" w:rsidRDefault="00000000" w:rsidRPr="00000000" w14:paraId="00000A6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1</w:t>
      </w:r>
      <w:r w:rsidDel="00000000" w:rsidR="00000000" w:rsidRPr="00000000">
        <w:rPr>
          <w:rtl w:val="0"/>
        </w:rPr>
      </w:r>
    </w:p>
    <w:p w:rsidR="00000000" w:rsidDel="00000000" w:rsidP="00000000" w:rsidRDefault="00000000" w:rsidRPr="00000000" w14:paraId="00000A6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A6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A6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1</w:t>
      </w:r>
      <w:r w:rsidDel="00000000" w:rsidR="00000000" w:rsidRPr="00000000">
        <w:rPr>
          <w:rtl w:val="0"/>
        </w:rPr>
      </w:r>
    </w:p>
    <w:p w:rsidR="00000000" w:rsidDel="00000000" w:rsidP="00000000" w:rsidRDefault="00000000" w:rsidRPr="00000000" w14:paraId="00000A6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0</w:t>
      </w:r>
    </w:p>
    <w:p w:rsidR="00000000" w:rsidDel="00000000" w:rsidP="00000000" w:rsidRDefault="00000000" w:rsidRPr="00000000" w14:paraId="00000A6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1</w:t>
      </w:r>
      <w:r w:rsidDel="00000000" w:rsidR="00000000" w:rsidRPr="00000000">
        <w:rPr>
          <w:rtl w:val="0"/>
        </w:rPr>
      </w:r>
    </w:p>
    <w:p w:rsidR="00000000" w:rsidDel="00000000" w:rsidP="00000000" w:rsidRDefault="00000000" w:rsidRPr="00000000" w14:paraId="00000A6D">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10 results in {1, 2, 5, 10}. There are only 4 factors and p = 5, therefore 0 is returned as the answer.</w:t>
      </w:r>
    </w:p>
    <w:p w:rsidR="00000000" w:rsidDel="00000000" w:rsidP="00000000" w:rsidRDefault="00000000" w:rsidRPr="00000000" w14:paraId="00000A6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2</w:t>
      </w:r>
      <w:r w:rsidDel="00000000" w:rsidR="00000000" w:rsidRPr="00000000">
        <w:rPr>
          <w:rtl w:val="0"/>
        </w:rPr>
      </w:r>
    </w:p>
    <w:p w:rsidR="00000000" w:rsidDel="00000000" w:rsidP="00000000" w:rsidRDefault="00000000" w:rsidRPr="00000000" w14:paraId="00000A6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2</w:t>
      </w:r>
      <w:r w:rsidDel="00000000" w:rsidR="00000000" w:rsidRPr="00000000">
        <w:rPr>
          <w:rtl w:val="0"/>
        </w:rPr>
      </w:r>
    </w:p>
    <w:p w:rsidR="00000000" w:rsidDel="00000000" w:rsidP="00000000" w:rsidRDefault="00000000" w:rsidRPr="00000000" w14:paraId="00000A7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A71">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A7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2</w:t>
      </w:r>
      <w:r w:rsidDel="00000000" w:rsidR="00000000" w:rsidRPr="00000000">
        <w:rPr>
          <w:rtl w:val="0"/>
        </w:rPr>
      </w:r>
    </w:p>
    <w:p w:rsidR="00000000" w:rsidDel="00000000" w:rsidP="00000000" w:rsidRDefault="00000000" w:rsidRPr="00000000" w14:paraId="00000A7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A7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2</w:t>
      </w:r>
      <w:r w:rsidDel="00000000" w:rsidR="00000000" w:rsidRPr="00000000">
        <w:rPr>
          <w:rtl w:val="0"/>
        </w:rPr>
      </w:r>
    </w:p>
    <w:p w:rsidR="00000000" w:rsidDel="00000000" w:rsidP="00000000" w:rsidRDefault="00000000" w:rsidRPr="00000000" w14:paraId="00000A75">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 results in {1}. The p = 1st factor of 1 is returned as the answer.</w:t>
      </w:r>
    </w:p>
    <w:p w:rsidR="00000000" w:rsidDel="00000000" w:rsidP="00000000" w:rsidRDefault="00000000" w:rsidRPr="00000000" w14:paraId="00000A76">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A77">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8"/>
        <w:tblW w:w="2544.0" w:type="dxa"/>
        <w:jc w:val="left"/>
        <w:tblInd w:w="2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A78">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A79">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A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w:t>
            </w:r>
          </w:p>
          <w:p w:rsidR="00000000" w:rsidDel="00000000" w:rsidP="00000000" w:rsidRDefault="00000000" w:rsidRPr="00000000" w14:paraId="00000A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A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A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w:t>
            </w:r>
          </w:p>
          <w:p w:rsidR="00000000" w:rsidDel="00000000" w:rsidP="00000000" w:rsidRDefault="00000000" w:rsidRPr="00000000" w14:paraId="00000A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A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A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A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A8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bl>
    <w:p w:rsidR="00000000" w:rsidDel="00000000" w:rsidP="00000000" w:rsidRDefault="00000000" w:rsidRPr="00000000" w14:paraId="00000A83">
      <w:pPr>
        <w:shd w:fill="ffffff" w:val="clear"/>
        <w:spacing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84">
      <w:pPr>
        <w:shd w:fill="ffffff" w:val="clear"/>
        <w:spacing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A8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import sys</w:t>
      </w:r>
    </w:p>
    <w:p w:rsidR="00000000" w:rsidDel="00000000" w:rsidP="00000000" w:rsidRDefault="00000000" w:rsidRPr="00000000" w14:paraId="00000A8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import math</w:t>
      </w:r>
    </w:p>
    <w:p w:rsidR="00000000" w:rsidDel="00000000" w:rsidP="00000000" w:rsidRDefault="00000000" w:rsidRPr="00000000" w14:paraId="00000A8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8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find_factors(n):</w:t>
      </w:r>
    </w:p>
    <w:p w:rsidR="00000000" w:rsidDel="00000000" w:rsidP="00000000" w:rsidRDefault="00000000" w:rsidRPr="00000000" w14:paraId="00000A8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factors = []</w:t>
      </w:r>
    </w:p>
    <w:p w:rsidR="00000000" w:rsidDel="00000000" w:rsidP="00000000" w:rsidRDefault="00000000" w:rsidRPr="00000000" w14:paraId="00000A8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for i in range(1, int(math.sqrt(n)) + 1):</w:t>
      </w:r>
    </w:p>
    <w:p w:rsidR="00000000" w:rsidDel="00000000" w:rsidP="00000000" w:rsidRDefault="00000000" w:rsidRPr="00000000" w14:paraId="00000A8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if n % i == 0:</w:t>
      </w:r>
    </w:p>
    <w:p w:rsidR="00000000" w:rsidDel="00000000" w:rsidP="00000000" w:rsidRDefault="00000000" w:rsidRPr="00000000" w14:paraId="00000A8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factors.append(i)</w:t>
      </w:r>
    </w:p>
    <w:p w:rsidR="00000000" w:rsidDel="00000000" w:rsidP="00000000" w:rsidRDefault="00000000" w:rsidRPr="00000000" w14:paraId="00000A8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if i != n // i:</w:t>
      </w:r>
    </w:p>
    <w:p w:rsidR="00000000" w:rsidDel="00000000" w:rsidP="00000000" w:rsidRDefault="00000000" w:rsidRPr="00000000" w14:paraId="00000A8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factors.append(n // i)</w:t>
      </w:r>
    </w:p>
    <w:p w:rsidR="00000000" w:rsidDel="00000000" w:rsidP="00000000" w:rsidRDefault="00000000" w:rsidRPr="00000000" w14:paraId="00000A8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return sorted(factors)</w:t>
      </w:r>
    </w:p>
    <w:p w:rsidR="00000000" w:rsidDel="00000000" w:rsidP="00000000" w:rsidRDefault="00000000" w:rsidRPr="00000000" w14:paraId="00000A9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9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get_pth_factor(n, p):</w:t>
      </w:r>
    </w:p>
    <w:p w:rsidR="00000000" w:rsidDel="00000000" w:rsidP="00000000" w:rsidRDefault="00000000" w:rsidRPr="00000000" w14:paraId="00000A9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factors = find_factors(n)</w:t>
      </w:r>
    </w:p>
    <w:p w:rsidR="00000000" w:rsidDel="00000000" w:rsidP="00000000" w:rsidRDefault="00000000" w:rsidRPr="00000000" w14:paraId="00000A9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if p &lt;= len(factors):</w:t>
      </w:r>
    </w:p>
    <w:p w:rsidR="00000000" w:rsidDel="00000000" w:rsidP="00000000" w:rsidRDefault="00000000" w:rsidRPr="00000000" w14:paraId="00000A9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return factors[p - 1]</w:t>
      </w:r>
    </w:p>
    <w:p w:rsidR="00000000" w:rsidDel="00000000" w:rsidP="00000000" w:rsidRDefault="00000000" w:rsidRPr="00000000" w14:paraId="00000A9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else:</w:t>
      </w:r>
    </w:p>
    <w:p w:rsidR="00000000" w:rsidDel="00000000" w:rsidP="00000000" w:rsidRDefault="00000000" w:rsidRPr="00000000" w14:paraId="00000A9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return 0</w:t>
      </w:r>
    </w:p>
    <w:p w:rsidR="00000000" w:rsidDel="00000000" w:rsidP="00000000" w:rsidRDefault="00000000" w:rsidRPr="00000000" w14:paraId="00000A9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9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Reading input directly from the standard input (typically for competitive programming)</w:t>
      </w:r>
    </w:p>
    <w:p w:rsidR="00000000" w:rsidDel="00000000" w:rsidP="00000000" w:rsidRDefault="00000000" w:rsidRPr="00000000" w14:paraId="00000A9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 sys.stdin.read</w:t>
      </w:r>
    </w:p>
    <w:p w:rsidR="00000000" w:rsidDel="00000000" w:rsidP="00000000" w:rsidRDefault="00000000" w:rsidRPr="00000000" w14:paraId="00000A9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data = input().split()</w:t>
      </w:r>
    </w:p>
    <w:p w:rsidR="00000000" w:rsidDel="00000000" w:rsidP="00000000" w:rsidRDefault="00000000" w:rsidRPr="00000000" w14:paraId="00000A9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int(data[0])</w:t>
      </w:r>
    </w:p>
    <w:p w:rsidR="00000000" w:rsidDel="00000000" w:rsidP="00000000" w:rsidRDefault="00000000" w:rsidRPr="00000000" w14:paraId="00000A9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 = int(data[1])</w:t>
      </w:r>
    </w:p>
    <w:p w:rsidR="00000000" w:rsidDel="00000000" w:rsidP="00000000" w:rsidRDefault="00000000" w:rsidRPr="00000000" w14:paraId="00000A9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9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Calculate and print the p-th factor</w:t>
      </w:r>
    </w:p>
    <w:p w:rsidR="00000000" w:rsidDel="00000000" w:rsidP="00000000" w:rsidRDefault="00000000" w:rsidRPr="00000000" w14:paraId="00000A9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print(get_pth_factor(n, p))</w:t>
      </w:r>
    </w:p>
    <w:p w:rsidR="00000000" w:rsidDel="00000000" w:rsidP="00000000" w:rsidRDefault="00000000" w:rsidRPr="00000000" w14:paraId="00000AA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62745" cy="2376055"/>
            <wp:effectExtent b="0" l="0" r="0" t="0"/>
            <wp:docPr id="130" name="image91.png"/>
            <a:graphic>
              <a:graphicData uri="http://schemas.openxmlformats.org/drawingml/2006/picture">
                <pic:pic>
                  <pic:nvPicPr>
                    <pic:cNvPr id="0" name="image91.png"/>
                    <pic:cNvPicPr preferRelativeResize="0"/>
                  </pic:nvPicPr>
                  <pic:blipFill>
                    <a:blip r:embed="rId83"/>
                    <a:srcRect b="0" l="0" r="0" t="0"/>
                    <a:stretch>
                      <a:fillRect/>
                    </a:stretch>
                  </pic:blipFill>
                  <pic:spPr>
                    <a:xfrm>
                      <a:off x="0" y="0"/>
                      <a:ext cx="3262745" cy="2376055"/>
                    </a:xfrm>
                    <a:prstGeom prst="rect"/>
                    <a:ln/>
                  </pic:spPr>
                </pic:pic>
              </a:graphicData>
            </a:graphic>
          </wp:inline>
        </w:drawing>
      </w:r>
      <w:r w:rsidDel="00000000" w:rsidR="00000000" w:rsidRPr="00000000">
        <w:rPr>
          <w:rtl w:val="0"/>
        </w:rPr>
      </w:r>
    </w:p>
    <w:p w:rsidR="00000000" w:rsidDel="00000000" w:rsidP="00000000" w:rsidRDefault="00000000" w:rsidRPr="00000000" w14:paraId="00000AA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A2">
      <w:pPr>
        <w:shd w:fill="ffffff" w:val="clear"/>
        <w:spacing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AA3">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A4">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A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5.7 </w:t>
        <w:tab/>
        <w:tab/>
        <w:tab/>
        <w:tab/>
        <w:t xml:space="preserve">Date:</w:t>
      </w:r>
    </w:p>
    <w:p w:rsidR="00000000" w:rsidDel="00000000" w:rsidP="00000000" w:rsidRDefault="00000000" w:rsidRPr="00000000" w14:paraId="00000AA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AA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4"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4" name="image132.png"/>
                <a:graphic>
                  <a:graphicData uri="http://schemas.openxmlformats.org/drawingml/2006/picture">
                    <pic:pic>
                      <pic:nvPicPr>
                        <pic:cNvPr id="0" name="image13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AA8">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Merge List</w:t>
      </w:r>
    </w:p>
    <w:p w:rsidR="00000000" w:rsidDel="00000000" w:rsidP="00000000" w:rsidRDefault="00000000" w:rsidRPr="00000000" w14:paraId="00000AA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Zip two given lists of lists.</w:t>
      </w:r>
    </w:p>
    <w:p w:rsidR="00000000" w:rsidDel="00000000" w:rsidP="00000000" w:rsidRDefault="00000000" w:rsidRPr="00000000" w14:paraId="00000AA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B">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AAC">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 : row size</w:t>
      </w:r>
    </w:p>
    <w:p w:rsidR="00000000" w:rsidDel="00000000" w:rsidP="00000000" w:rsidRDefault="00000000" w:rsidRPr="00000000" w14:paraId="00000AAD">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column size</w:t>
      </w:r>
    </w:p>
    <w:p w:rsidR="00000000" w:rsidDel="00000000" w:rsidP="00000000" w:rsidRDefault="00000000" w:rsidRPr="00000000" w14:paraId="00000AAE">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list1 and list 2 :  Two lists</w:t>
      </w:r>
    </w:p>
    <w:p w:rsidR="00000000" w:rsidDel="00000000" w:rsidP="00000000" w:rsidRDefault="00000000" w:rsidRPr="00000000" w14:paraId="00000AAF">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AB0">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Zipped List : List which combined both list1 and list2</w:t>
      </w:r>
    </w:p>
    <w:p w:rsidR="00000000" w:rsidDel="00000000" w:rsidP="00000000" w:rsidRDefault="00000000" w:rsidRPr="00000000" w14:paraId="00000AB1">
      <w:pPr>
        <w:shd w:fill="ffffff" w:val="clear"/>
        <w:spacing w:after="0" w:line="276"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w:t>
      </w:r>
    </w:p>
    <w:p w:rsidR="00000000" w:rsidDel="00000000" w:rsidP="00000000" w:rsidRDefault="00000000" w:rsidRPr="00000000" w14:paraId="00000AB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AB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B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B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AB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AB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AB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AB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B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AB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AB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AB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C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AC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C2">
      <w:pPr>
        <w:shd w:fill="ffffff" w:val="clear"/>
        <w:spacing w:after="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3"/>
          <w:szCs w:val="23"/>
          <w:rtl w:val="0"/>
        </w:rPr>
        <w:t xml:space="preserve">[[1, 3, 2, 4], [5, 7, 6, 8]]</w:t>
      </w:r>
      <w:r w:rsidDel="00000000" w:rsidR="00000000" w:rsidRPr="00000000">
        <w:rPr>
          <w:rtl w:val="0"/>
        </w:rPr>
      </w:r>
    </w:p>
    <w:p w:rsidR="00000000" w:rsidDel="00000000" w:rsidP="00000000" w:rsidRDefault="00000000" w:rsidRPr="00000000" w14:paraId="00000AC3">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AC4">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PROGRAM:</w:t>
      </w:r>
    </w:p>
    <w:p w:rsidR="00000000" w:rsidDel="00000000" w:rsidP="00000000" w:rsidRDefault="00000000" w:rsidRPr="00000000" w14:paraId="00000AC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zip_lists(list1, list2):</w:t>
      </w:r>
    </w:p>
    <w:p w:rsidR="00000000" w:rsidDel="00000000" w:rsidP="00000000" w:rsidRDefault="00000000" w:rsidRPr="00000000" w14:paraId="00000AC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[row1 + row2 for row1, row2 in zip(list1, list2)]</w:t>
      </w:r>
    </w:p>
    <w:p w:rsidR="00000000" w:rsidDel="00000000" w:rsidP="00000000" w:rsidRDefault="00000000" w:rsidRPr="00000000" w14:paraId="00000AC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C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main():</w:t>
      </w:r>
    </w:p>
    <w:p w:rsidR="00000000" w:rsidDel="00000000" w:rsidP="00000000" w:rsidRDefault="00000000" w:rsidRPr="00000000" w14:paraId="00000AC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 = int(input())</w:t>
      </w:r>
    </w:p>
    <w:p w:rsidR="00000000" w:rsidDel="00000000" w:rsidP="00000000" w:rsidRDefault="00000000" w:rsidRPr="00000000" w14:paraId="00000AC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 = int(input())</w:t>
      </w:r>
    </w:p>
    <w:p w:rsidR="00000000" w:rsidDel="00000000" w:rsidP="00000000" w:rsidRDefault="00000000" w:rsidRPr="00000000" w14:paraId="00000AC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C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C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list1 = [[int(input()) for _ in range(n)] for _ in range(m)]</w:t>
      </w:r>
    </w:p>
    <w:p w:rsidR="00000000" w:rsidDel="00000000" w:rsidP="00000000" w:rsidRDefault="00000000" w:rsidRPr="00000000" w14:paraId="00000AC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list2 = [[int(input()) for _ in range(n)] for _ in range(m)]</w:t>
      </w:r>
    </w:p>
    <w:p w:rsidR="00000000" w:rsidDel="00000000" w:rsidP="00000000" w:rsidRDefault="00000000" w:rsidRPr="00000000" w14:paraId="00000AC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D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zipped_list = zip_lists(list1, list2)</w:t>
      </w:r>
    </w:p>
    <w:p w:rsidR="00000000" w:rsidDel="00000000" w:rsidP="00000000" w:rsidRDefault="00000000" w:rsidRPr="00000000" w14:paraId="00000AD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print(zipped_list)</w:t>
      </w:r>
    </w:p>
    <w:p w:rsidR="00000000" w:rsidDel="00000000" w:rsidP="00000000" w:rsidRDefault="00000000" w:rsidRPr="00000000" w14:paraId="00000AD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D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__name__ == "__main__":</w:t>
      </w:r>
    </w:p>
    <w:p w:rsidR="00000000" w:rsidDel="00000000" w:rsidP="00000000" w:rsidRDefault="00000000" w:rsidRPr="00000000" w14:paraId="00000AD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main()</w:t>
      </w:r>
    </w:p>
    <w:p w:rsidR="00000000" w:rsidDel="00000000" w:rsidP="00000000" w:rsidRDefault="00000000" w:rsidRPr="00000000" w14:paraId="00000AD5">
      <w:pPr>
        <w:shd w:fill="ffffff" w:val="clear"/>
        <w:spacing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3228109" cy="2951018"/>
            <wp:effectExtent b="0" l="0" r="0" t="0"/>
            <wp:docPr id="132" name="image93.png"/>
            <a:graphic>
              <a:graphicData uri="http://schemas.openxmlformats.org/drawingml/2006/picture">
                <pic:pic>
                  <pic:nvPicPr>
                    <pic:cNvPr id="0" name="image93.png"/>
                    <pic:cNvPicPr preferRelativeResize="0"/>
                  </pic:nvPicPr>
                  <pic:blipFill>
                    <a:blip r:embed="rId84"/>
                    <a:srcRect b="0" l="0" r="0" t="0"/>
                    <a:stretch>
                      <a:fillRect/>
                    </a:stretch>
                  </pic:blipFill>
                  <pic:spPr>
                    <a:xfrm>
                      <a:off x="0" y="0"/>
                      <a:ext cx="3228109" cy="2951018"/>
                    </a:xfrm>
                    <a:prstGeom prst="rect"/>
                    <a:ln/>
                  </pic:spPr>
                </pic:pic>
              </a:graphicData>
            </a:graphic>
          </wp:inline>
        </w:drawing>
      </w:r>
      <w:r w:rsidDel="00000000" w:rsidR="00000000" w:rsidRPr="00000000">
        <w:rPr>
          <w:rtl w:val="0"/>
        </w:rPr>
      </w:r>
    </w:p>
    <w:p w:rsidR="00000000" w:rsidDel="00000000" w:rsidP="00000000" w:rsidRDefault="00000000" w:rsidRPr="00000000" w14:paraId="00000AD6">
      <w:pPr>
        <w:shd w:fill="ffffff" w:val="clear"/>
        <w:spacing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AD7">
      <w:pPr>
        <w:shd w:fill="ffffff" w:val="clear"/>
        <w:spacing w:after="0" w:line="276"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D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D9">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DA">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D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5.8 </w:t>
        <w:tab/>
        <w:tab/>
        <w:tab/>
        <w:tab/>
        <w:t xml:space="preserve">Date:</w:t>
      </w:r>
    </w:p>
    <w:p w:rsidR="00000000" w:rsidDel="00000000" w:rsidP="00000000" w:rsidRDefault="00000000" w:rsidRPr="00000000" w14:paraId="00000AD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AD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8"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8" name="image142.png"/>
                <a:graphic>
                  <a:graphicData uri="http://schemas.openxmlformats.org/drawingml/2006/picture">
                    <pic:pic>
                      <pic:nvPicPr>
                        <pic:cNvPr id="0" name="image14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ADE">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Merge Two Sorted Arrays Without Duplication</w:t>
      </w:r>
    </w:p>
    <w:p w:rsidR="00000000" w:rsidDel="00000000" w:rsidP="00000000" w:rsidRDefault="00000000" w:rsidRPr="00000000" w14:paraId="00000ADF">
      <w:pPr>
        <w:shd w:fill="ffffff" w:val="clear"/>
        <w:spacing w:after="0" w:line="36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is a merged array without duplicates.</w:t>
      </w:r>
    </w:p>
    <w:p w:rsidR="00000000" w:rsidDel="00000000" w:rsidP="00000000" w:rsidRDefault="00000000" w:rsidRPr="00000000" w14:paraId="00000AE0">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AE1">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N1 - no of elements in array 1</w:t>
      </w:r>
    </w:p>
    <w:p w:rsidR="00000000" w:rsidDel="00000000" w:rsidP="00000000" w:rsidRDefault="00000000" w:rsidRPr="00000000" w14:paraId="00000AE2">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Array elements for array 1</w:t>
      </w:r>
    </w:p>
    <w:p w:rsidR="00000000" w:rsidDel="00000000" w:rsidP="00000000" w:rsidRDefault="00000000" w:rsidRPr="00000000" w14:paraId="00000AE3">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N2 - no of elements in array 2</w:t>
      </w:r>
    </w:p>
    <w:p w:rsidR="00000000" w:rsidDel="00000000" w:rsidP="00000000" w:rsidRDefault="00000000" w:rsidRPr="00000000" w14:paraId="00000AE4">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Array elements for array2</w:t>
      </w:r>
    </w:p>
    <w:p w:rsidR="00000000" w:rsidDel="00000000" w:rsidP="00000000" w:rsidRDefault="00000000" w:rsidRPr="00000000" w14:paraId="00000AE5">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AE6">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the merged array</w:t>
      </w:r>
    </w:p>
    <w:p w:rsidR="00000000" w:rsidDel="00000000" w:rsidP="00000000" w:rsidRDefault="00000000" w:rsidRPr="00000000" w14:paraId="00000AE7">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AE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AE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AE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AE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AE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 </w:t>
      </w:r>
    </w:p>
    <w:p w:rsidR="00000000" w:rsidDel="00000000" w:rsidP="00000000" w:rsidRDefault="00000000" w:rsidRPr="00000000" w14:paraId="00000AE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AF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AF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AF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w:t>
      </w:r>
    </w:p>
    <w:p w:rsidR="00000000" w:rsidDel="00000000" w:rsidP="00000000" w:rsidRDefault="00000000" w:rsidRPr="00000000" w14:paraId="00000AF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 </w:t>
      </w:r>
    </w:p>
    <w:p w:rsidR="00000000" w:rsidDel="00000000" w:rsidP="00000000" w:rsidRDefault="00000000" w:rsidRPr="00000000" w14:paraId="00000AF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AF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F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AF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F8">
      <w:pPr>
        <w:shd w:fill="ffffff" w:val="clear"/>
        <w:spacing w:line="240" w:lineRule="auto"/>
        <w:ind w:firstLine="72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1 2 3 4 5 6 9 10</w:t>
      </w:r>
    </w:p>
    <w:p w:rsidR="00000000" w:rsidDel="00000000" w:rsidP="00000000" w:rsidRDefault="00000000" w:rsidRPr="00000000" w14:paraId="00000AF9">
      <w:pPr>
        <w:shd w:fill="ffffff" w:val="clear"/>
        <w:spacing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AF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merge_arrays_without_duplicates(arr1, arr2):</w:t>
      </w:r>
    </w:p>
    <w:p w:rsidR="00000000" w:rsidDel="00000000" w:rsidP="00000000" w:rsidRDefault="00000000" w:rsidRPr="00000000" w14:paraId="00000AF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Combine the arrays and convert to a set to remove duplicates</w:t>
      </w:r>
    </w:p>
    <w:p w:rsidR="00000000" w:rsidDel="00000000" w:rsidP="00000000" w:rsidRDefault="00000000" w:rsidRPr="00000000" w14:paraId="00000AF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result_set = set(arr1 + arr2)</w:t>
      </w:r>
    </w:p>
    <w:p w:rsidR="00000000" w:rsidDel="00000000" w:rsidP="00000000" w:rsidRDefault="00000000" w:rsidRPr="00000000" w14:paraId="00000AF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Convert the set back to a sorted list</w:t>
      </w:r>
    </w:p>
    <w:p w:rsidR="00000000" w:rsidDel="00000000" w:rsidP="00000000" w:rsidRDefault="00000000" w:rsidRPr="00000000" w14:paraId="00000AF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merged_sorted_array = sorted(result_set)</w:t>
      </w:r>
    </w:p>
    <w:p w:rsidR="00000000" w:rsidDel="00000000" w:rsidP="00000000" w:rsidRDefault="00000000" w:rsidRPr="00000000" w14:paraId="00000AF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merged_sorted_array</w:t>
      </w:r>
    </w:p>
    <w:p w:rsidR="00000000" w:rsidDel="00000000" w:rsidP="00000000" w:rsidRDefault="00000000" w:rsidRPr="00000000" w14:paraId="00000B0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0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Input read and processing</w:t>
      </w:r>
    </w:p>
    <w:p w:rsidR="00000000" w:rsidDel="00000000" w:rsidP="00000000" w:rsidRDefault="00000000" w:rsidRPr="00000000" w14:paraId="00000B0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process_input():</w:t>
      </w:r>
    </w:p>
    <w:p w:rsidR="00000000" w:rsidDel="00000000" w:rsidP="00000000" w:rsidRDefault="00000000" w:rsidRPr="00000000" w14:paraId="00000B0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first array</w:t>
      </w:r>
    </w:p>
    <w:p w:rsidR="00000000" w:rsidDel="00000000" w:rsidP="00000000" w:rsidRDefault="00000000" w:rsidRPr="00000000" w14:paraId="00000B0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n1 = int(input())</w:t>
      </w:r>
    </w:p>
    <w:p w:rsidR="00000000" w:rsidDel="00000000" w:rsidP="00000000" w:rsidRDefault="00000000" w:rsidRPr="00000000" w14:paraId="00000B0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 = []</w:t>
      </w:r>
    </w:p>
    <w:p w:rsidR="00000000" w:rsidDel="00000000" w:rsidP="00000000" w:rsidRDefault="00000000" w:rsidRPr="00000000" w14:paraId="00000B0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range(n1):</w:t>
      </w:r>
    </w:p>
    <w:p w:rsidR="00000000" w:rsidDel="00000000" w:rsidP="00000000" w:rsidRDefault="00000000" w:rsidRPr="00000000" w14:paraId="00000B0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B0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array1.append(element)</w:t>
      </w:r>
    </w:p>
    <w:p w:rsidR="00000000" w:rsidDel="00000000" w:rsidP="00000000" w:rsidRDefault="00000000" w:rsidRPr="00000000" w14:paraId="00000B0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0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second array</w:t>
      </w:r>
    </w:p>
    <w:p w:rsidR="00000000" w:rsidDel="00000000" w:rsidP="00000000" w:rsidRDefault="00000000" w:rsidRPr="00000000" w14:paraId="00000B0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n2 = int(input())</w:t>
      </w:r>
    </w:p>
    <w:p w:rsidR="00000000" w:rsidDel="00000000" w:rsidP="00000000" w:rsidRDefault="00000000" w:rsidRPr="00000000" w14:paraId="00000B0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 = []</w:t>
      </w:r>
    </w:p>
    <w:p w:rsidR="00000000" w:rsidDel="00000000" w:rsidP="00000000" w:rsidRDefault="00000000" w:rsidRPr="00000000" w14:paraId="00000B0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range(n2):</w:t>
      </w:r>
    </w:p>
    <w:p w:rsidR="00000000" w:rsidDel="00000000" w:rsidP="00000000" w:rsidRDefault="00000000" w:rsidRPr="00000000" w14:paraId="00000B0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B0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array2.append(element)</w:t>
      </w:r>
    </w:p>
    <w:p w:rsidR="00000000" w:rsidDel="00000000" w:rsidP="00000000" w:rsidRDefault="00000000" w:rsidRPr="00000000" w14:paraId="00000B1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1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Merge the arrays without duplicates</w:t>
      </w:r>
    </w:p>
    <w:p w:rsidR="00000000" w:rsidDel="00000000" w:rsidP="00000000" w:rsidRDefault="00000000" w:rsidRPr="00000000" w14:paraId="00000B1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 = merge_arrays_without_duplicates(array1, array2)</w:t>
      </w:r>
    </w:p>
    <w:p w:rsidR="00000000" w:rsidDel="00000000" w:rsidP="00000000" w:rsidRDefault="00000000" w:rsidRPr="00000000" w14:paraId="00000B1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1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Print the result</w:t>
      </w:r>
    </w:p>
    <w:p w:rsidR="00000000" w:rsidDel="00000000" w:rsidP="00000000" w:rsidRDefault="00000000" w:rsidRPr="00000000" w14:paraId="00000B1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 ".join(map(str, result)))</w:t>
      </w:r>
    </w:p>
    <w:p w:rsidR="00000000" w:rsidDel="00000000" w:rsidP="00000000" w:rsidRDefault="00000000" w:rsidRPr="00000000" w14:paraId="00000B1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1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28109" cy="6456218"/>
            <wp:effectExtent b="0" l="0" r="0" t="0"/>
            <wp:docPr id="134" name="image95.png"/>
            <a:graphic>
              <a:graphicData uri="http://schemas.openxmlformats.org/drawingml/2006/picture">
                <pic:pic>
                  <pic:nvPicPr>
                    <pic:cNvPr id="0" name="image95.png"/>
                    <pic:cNvPicPr preferRelativeResize="0"/>
                  </pic:nvPicPr>
                  <pic:blipFill>
                    <a:blip r:embed="rId85"/>
                    <a:srcRect b="0" l="0" r="0" t="0"/>
                    <a:stretch>
                      <a:fillRect/>
                    </a:stretch>
                  </pic:blipFill>
                  <pic:spPr>
                    <a:xfrm>
                      <a:off x="0" y="0"/>
                      <a:ext cx="3228109" cy="6456218"/>
                    </a:xfrm>
                    <a:prstGeom prst="rect"/>
                    <a:ln/>
                  </pic:spPr>
                </pic:pic>
              </a:graphicData>
            </a:graphic>
          </wp:inline>
        </w:drawing>
      </w:r>
      <w:r w:rsidDel="00000000" w:rsidR="00000000" w:rsidRPr="00000000">
        <w:rPr>
          <w:rtl w:val="0"/>
        </w:rPr>
      </w:r>
    </w:p>
    <w:p w:rsidR="00000000" w:rsidDel="00000000" w:rsidP="00000000" w:rsidRDefault="00000000" w:rsidRPr="00000000" w14:paraId="00000B18">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A">
      <w:pPr>
        <w:shd w:fill="ffffff" w:val="clear"/>
        <w:spacing w:after="0" w:line="240" w:lineRule="auto"/>
        <w:ind w:left="720" w:firstLine="0"/>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B1B">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B1C">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B1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5.9 </w:t>
        <w:tab/>
        <w:tab/>
        <w:tab/>
        <w:tab/>
        <w:t xml:space="preserve">Date:</w:t>
      </w:r>
    </w:p>
    <w:p w:rsidR="00000000" w:rsidDel="00000000" w:rsidP="00000000" w:rsidRDefault="00000000" w:rsidRPr="00000000" w14:paraId="00000B1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B1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3"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3" name="image128.png"/>
                <a:graphic>
                  <a:graphicData uri="http://schemas.openxmlformats.org/drawingml/2006/picture">
                    <pic:pic>
                      <pic:nvPicPr>
                        <pic:cNvPr id="0" name="image128.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B20">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Print Element Location</w:t>
      </w:r>
    </w:p>
    <w:p w:rsidR="00000000" w:rsidDel="00000000" w:rsidP="00000000" w:rsidRDefault="00000000" w:rsidRPr="00000000" w14:paraId="00000B21">
      <w:pPr>
        <w:shd w:fill="ffffff" w:val="clea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Write a program to print all the locations at which a particular element (taken as input) is found in a list and also print the total number of times it occurs in the list. The location starts from 1.</w:t>
      </w:r>
    </w:p>
    <w:p w:rsidR="00000000" w:rsidDel="00000000" w:rsidP="00000000" w:rsidRDefault="00000000" w:rsidRPr="00000000" w14:paraId="00000B2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2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example, if there are 4 elements in the array:</w:t>
      </w:r>
    </w:p>
    <w:p w:rsidR="00000000" w:rsidDel="00000000" w:rsidP="00000000" w:rsidRDefault="00000000" w:rsidRPr="00000000" w14:paraId="00000B2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B2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w:t>
      </w:r>
    </w:p>
    <w:p w:rsidR="00000000" w:rsidDel="00000000" w:rsidP="00000000" w:rsidRDefault="00000000" w:rsidRPr="00000000" w14:paraId="00000B2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B2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7</w:t>
      </w:r>
    </w:p>
    <w:p w:rsidR="00000000" w:rsidDel="00000000" w:rsidP="00000000" w:rsidRDefault="00000000" w:rsidRPr="00000000" w14:paraId="00000B2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2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the element to search is 5 then the output will be:</w:t>
      </w:r>
    </w:p>
    <w:p w:rsidR="00000000" w:rsidDel="00000000" w:rsidP="00000000" w:rsidRDefault="00000000" w:rsidRPr="00000000" w14:paraId="00000B2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1</w:t>
      </w:r>
    </w:p>
    <w:p w:rsidR="00000000" w:rsidDel="00000000" w:rsidP="00000000" w:rsidRDefault="00000000" w:rsidRPr="00000000" w14:paraId="00000B2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3</w:t>
      </w:r>
    </w:p>
    <w:p w:rsidR="00000000" w:rsidDel="00000000" w:rsidP="00000000" w:rsidRDefault="00000000" w:rsidRPr="00000000" w14:paraId="00000B2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2 times in the array.</w:t>
      </w:r>
    </w:p>
    <w:p w:rsidR="00000000" w:rsidDel="00000000" w:rsidP="00000000" w:rsidRDefault="00000000" w:rsidRPr="00000000" w14:paraId="00000B2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Test Cases</w:t>
      </w:r>
    </w:p>
    <w:p w:rsidR="00000000" w:rsidDel="00000000" w:rsidP="00000000" w:rsidRDefault="00000000" w:rsidRPr="00000000" w14:paraId="00000B2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2F">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Test Case 1</w:t>
      </w:r>
    </w:p>
    <w:p w:rsidR="00000000" w:rsidDel="00000000" w:rsidP="00000000" w:rsidRDefault="00000000" w:rsidRPr="00000000" w14:paraId="00000B3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w:t>
      </w:r>
    </w:p>
    <w:p w:rsidR="00000000" w:rsidDel="00000000" w:rsidP="00000000" w:rsidRDefault="00000000" w:rsidRPr="00000000" w14:paraId="00000B3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3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w:t>
      </w:r>
    </w:p>
    <w:p w:rsidR="00000000" w:rsidDel="00000000" w:rsidP="00000000" w:rsidRDefault="00000000" w:rsidRPr="00000000" w14:paraId="00000B3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B3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w:t>
      </w:r>
    </w:p>
    <w:p w:rsidR="00000000" w:rsidDel="00000000" w:rsidP="00000000" w:rsidRDefault="00000000" w:rsidRPr="00000000" w14:paraId="00000B3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B3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7</w:t>
      </w:r>
    </w:p>
    <w:p w:rsidR="00000000" w:rsidDel="00000000" w:rsidP="00000000" w:rsidRDefault="00000000" w:rsidRPr="00000000" w14:paraId="00000B3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B3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3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B3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3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1.</w:t>
      </w:r>
    </w:p>
    <w:p w:rsidR="00000000" w:rsidDel="00000000" w:rsidP="00000000" w:rsidRDefault="00000000" w:rsidRPr="00000000" w14:paraId="00000B3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3.</w:t>
      </w:r>
    </w:p>
    <w:p w:rsidR="00000000" w:rsidDel="00000000" w:rsidP="00000000" w:rsidRDefault="00000000" w:rsidRPr="00000000" w14:paraId="00000B3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2 times in the array.</w:t>
      </w:r>
    </w:p>
    <w:p w:rsidR="00000000" w:rsidDel="00000000" w:rsidP="00000000" w:rsidRDefault="00000000" w:rsidRPr="00000000" w14:paraId="00000B3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3F">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Test Case 2</w:t>
      </w:r>
    </w:p>
    <w:p w:rsidR="00000000" w:rsidDel="00000000" w:rsidP="00000000" w:rsidRDefault="00000000" w:rsidRPr="00000000" w14:paraId="00000B4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Input</w:t>
      </w:r>
    </w:p>
    <w:p w:rsidR="00000000" w:rsidDel="00000000" w:rsidP="00000000" w:rsidRDefault="00000000" w:rsidRPr="00000000" w14:paraId="00000B4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B4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67</w:t>
      </w:r>
    </w:p>
    <w:p w:rsidR="00000000" w:rsidDel="00000000" w:rsidP="00000000" w:rsidRDefault="00000000" w:rsidRPr="00000000" w14:paraId="00000B4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80</w:t>
      </w:r>
    </w:p>
    <w:p w:rsidR="00000000" w:rsidDel="00000000" w:rsidP="00000000" w:rsidRDefault="00000000" w:rsidRPr="00000000" w14:paraId="00000B4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w:t>
      </w:r>
    </w:p>
    <w:p w:rsidR="00000000" w:rsidDel="00000000" w:rsidP="00000000" w:rsidRDefault="00000000" w:rsidRPr="00000000" w14:paraId="00000B4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97</w:t>
      </w:r>
    </w:p>
    <w:p w:rsidR="00000000" w:rsidDel="00000000" w:rsidP="00000000" w:rsidRDefault="00000000" w:rsidRPr="00000000" w14:paraId="00000B4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w:t>
      </w:r>
    </w:p>
    <w:p w:rsidR="00000000" w:rsidDel="00000000" w:rsidP="00000000" w:rsidRDefault="00000000" w:rsidRPr="00000000" w14:paraId="00000B4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50</w:t>
      </w:r>
    </w:p>
    <w:p w:rsidR="00000000" w:rsidDel="00000000" w:rsidP="00000000" w:rsidRDefault="00000000" w:rsidRPr="00000000" w14:paraId="00000B4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4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B4A">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4"/>
          <w:szCs w:val="24"/>
          <w:rtl w:val="0"/>
        </w:rPr>
        <w:t xml:space="preserve">50 is not present in the array.</w:t>
      </w:r>
      <w:r w:rsidDel="00000000" w:rsidR="00000000" w:rsidRPr="00000000">
        <w:rPr>
          <w:rtl w:val="0"/>
        </w:rPr>
      </w:r>
    </w:p>
    <w:p w:rsidR="00000000" w:rsidDel="00000000" w:rsidP="00000000" w:rsidRDefault="00000000" w:rsidRPr="00000000" w14:paraId="00000B4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 </w:t>
      </w:r>
    </w:p>
    <w:p w:rsidR="00000000" w:rsidDel="00000000" w:rsidP="00000000" w:rsidRDefault="00000000" w:rsidRPr="00000000" w14:paraId="00000B4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find_element_locations(lst, target):</w:t>
      </w:r>
    </w:p>
    <w:p w:rsidR="00000000" w:rsidDel="00000000" w:rsidP="00000000" w:rsidRDefault="00000000" w:rsidRPr="00000000" w14:paraId="00000B4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locations = []</w:t>
      </w:r>
    </w:p>
    <w:p w:rsidR="00000000" w:rsidDel="00000000" w:rsidP="00000000" w:rsidRDefault="00000000" w:rsidRPr="00000000" w14:paraId="00000B4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count = 0</w:t>
      </w:r>
    </w:p>
    <w:p w:rsidR="00000000" w:rsidDel="00000000" w:rsidP="00000000" w:rsidRDefault="00000000" w:rsidRPr="00000000" w14:paraId="00000B4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range(len(lst)):</w:t>
      </w:r>
    </w:p>
    <w:p w:rsidR="00000000" w:rsidDel="00000000" w:rsidP="00000000" w:rsidRDefault="00000000" w:rsidRPr="00000000" w14:paraId="00000B5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lst[i] == target:</w:t>
      </w:r>
    </w:p>
    <w:p w:rsidR="00000000" w:rsidDel="00000000" w:rsidP="00000000" w:rsidRDefault="00000000" w:rsidRPr="00000000" w14:paraId="00000B5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locations.append(i + 1)</w:t>
      </w:r>
    </w:p>
    <w:p w:rsidR="00000000" w:rsidDel="00000000" w:rsidP="00000000" w:rsidRDefault="00000000" w:rsidRPr="00000000" w14:paraId="00000B5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count += 1</w:t>
      </w:r>
    </w:p>
    <w:p w:rsidR="00000000" w:rsidDel="00000000" w:rsidP="00000000" w:rsidRDefault="00000000" w:rsidRPr="00000000" w14:paraId="00000B5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5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locations, count</w:t>
      </w:r>
    </w:p>
    <w:p w:rsidR="00000000" w:rsidDel="00000000" w:rsidP="00000000" w:rsidRDefault="00000000" w:rsidRPr="00000000" w14:paraId="00000B5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5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main():</w:t>
      </w:r>
    </w:p>
    <w:p w:rsidR="00000000" w:rsidDel="00000000" w:rsidP="00000000" w:rsidRDefault="00000000" w:rsidRPr="00000000" w14:paraId="00000B5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 = int(input())</w:t>
      </w:r>
    </w:p>
    <w:p w:rsidR="00000000" w:rsidDel="00000000" w:rsidP="00000000" w:rsidRDefault="00000000" w:rsidRPr="00000000" w14:paraId="00000B5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lst = [int(input()) for _ in range(n)]</w:t>
      </w:r>
    </w:p>
    <w:p w:rsidR="00000000" w:rsidDel="00000000" w:rsidP="00000000" w:rsidRDefault="00000000" w:rsidRPr="00000000" w14:paraId="00000B5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target = int(input())</w:t>
      </w:r>
    </w:p>
    <w:p w:rsidR="00000000" w:rsidDel="00000000" w:rsidP="00000000" w:rsidRDefault="00000000" w:rsidRPr="00000000" w14:paraId="00000B5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5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locations, count = find_element_locations(lst, target)</w:t>
      </w:r>
    </w:p>
    <w:p w:rsidR="00000000" w:rsidDel="00000000" w:rsidP="00000000" w:rsidRDefault="00000000" w:rsidRPr="00000000" w14:paraId="00000B5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5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count == 0:</w:t>
      </w:r>
    </w:p>
    <w:p w:rsidR="00000000" w:rsidDel="00000000" w:rsidP="00000000" w:rsidRDefault="00000000" w:rsidRPr="00000000" w14:paraId="00000B5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print(f"{target} is not present in the array.")</w:t>
      </w:r>
    </w:p>
    <w:p w:rsidR="00000000" w:rsidDel="00000000" w:rsidP="00000000" w:rsidRDefault="00000000" w:rsidRPr="00000000" w14:paraId="00000B5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B6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loc in locations:</w:t>
      </w:r>
    </w:p>
    <w:p w:rsidR="00000000" w:rsidDel="00000000" w:rsidP="00000000" w:rsidRDefault="00000000" w:rsidRPr="00000000" w14:paraId="00000B6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print(f"{target} is present at location {loc}.")</w:t>
      </w:r>
    </w:p>
    <w:p w:rsidR="00000000" w:rsidDel="00000000" w:rsidP="00000000" w:rsidRDefault="00000000" w:rsidRPr="00000000" w14:paraId="00000B6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print(f"{target} is present {count} times in the array.")</w:t>
      </w:r>
    </w:p>
    <w:p w:rsidR="00000000" w:rsidDel="00000000" w:rsidP="00000000" w:rsidRDefault="00000000" w:rsidRPr="00000000" w14:paraId="00000B6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6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__name__ == "__main__":</w:t>
      </w:r>
    </w:p>
    <w:p w:rsidR="00000000" w:rsidDel="00000000" w:rsidP="00000000" w:rsidRDefault="00000000" w:rsidRPr="00000000" w14:paraId="00000B6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main()</w:t>
      </w:r>
    </w:p>
    <w:p w:rsidR="00000000" w:rsidDel="00000000" w:rsidP="00000000" w:rsidRDefault="00000000" w:rsidRPr="00000000" w14:paraId="00000B6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6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304309" cy="3491345"/>
            <wp:effectExtent b="0" l="0" r="0" t="0"/>
            <wp:docPr id="127" name="image85.png"/>
            <a:graphic>
              <a:graphicData uri="http://schemas.openxmlformats.org/drawingml/2006/picture">
                <pic:pic>
                  <pic:nvPicPr>
                    <pic:cNvPr id="0" name="image85.png"/>
                    <pic:cNvPicPr preferRelativeResize="0"/>
                  </pic:nvPicPr>
                  <pic:blipFill>
                    <a:blip r:embed="rId86"/>
                    <a:srcRect b="0" l="0" r="0" t="0"/>
                    <a:stretch>
                      <a:fillRect/>
                    </a:stretch>
                  </pic:blipFill>
                  <pic:spPr>
                    <a:xfrm>
                      <a:off x="0" y="0"/>
                      <a:ext cx="3304309" cy="3491345"/>
                    </a:xfrm>
                    <a:prstGeom prst="rect"/>
                    <a:ln/>
                  </pic:spPr>
                </pic:pic>
              </a:graphicData>
            </a:graphic>
          </wp:inline>
        </w:drawing>
      </w:r>
      <w:r w:rsidDel="00000000" w:rsidR="00000000" w:rsidRPr="00000000">
        <w:rPr>
          <w:rtl w:val="0"/>
        </w:rPr>
      </w:r>
    </w:p>
    <w:p w:rsidR="00000000" w:rsidDel="00000000" w:rsidP="00000000" w:rsidRDefault="00000000" w:rsidRPr="00000000" w14:paraId="00000B6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6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6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6B">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6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6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6E">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B6F">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B7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5.10 </w:t>
        <w:tab/>
        <w:tab/>
        <w:tab/>
        <w:tab/>
        <w:t xml:space="preserve">Date:</w:t>
      </w:r>
    </w:p>
    <w:p w:rsidR="00000000" w:rsidDel="00000000" w:rsidP="00000000" w:rsidRDefault="00000000" w:rsidRPr="00000000" w14:paraId="00000B7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B7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6"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6" name="image98.png"/>
                <a:graphic>
                  <a:graphicData uri="http://schemas.openxmlformats.org/drawingml/2006/picture">
                    <pic:pic>
                      <pic:nvPicPr>
                        <pic:cNvPr id="0" name="image98.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B73">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Strictly increasing</w:t>
      </w:r>
    </w:p>
    <w:p w:rsidR="00000000" w:rsidDel="00000000" w:rsidP="00000000" w:rsidRDefault="00000000" w:rsidRPr="00000000" w14:paraId="00000B7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check if a given list is strictly increasing or not. Moreover, If removing only one element from the list results in a strictly increasing list, we still consider the list true</w:t>
      </w:r>
    </w:p>
    <w:p w:rsidR="00000000" w:rsidDel="00000000" w:rsidP="00000000" w:rsidRDefault="00000000" w:rsidRPr="00000000" w14:paraId="00000B7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B7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 Number of elements</w:t>
      </w:r>
    </w:p>
    <w:p w:rsidR="00000000" w:rsidDel="00000000" w:rsidP="00000000" w:rsidRDefault="00000000" w:rsidRPr="00000000" w14:paraId="00000B7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List1: List of values</w:t>
      </w:r>
    </w:p>
    <w:p w:rsidR="00000000" w:rsidDel="00000000" w:rsidP="00000000" w:rsidRDefault="00000000" w:rsidRPr="00000000" w14:paraId="00000B7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B7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"True" if list is strictly increasing or decreasing else print "False"</w:t>
      </w:r>
    </w:p>
    <w:p w:rsidR="00000000" w:rsidDel="00000000" w:rsidP="00000000" w:rsidRDefault="00000000" w:rsidRPr="00000000" w14:paraId="00000B7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w:t>
      </w:r>
    </w:p>
    <w:p w:rsidR="00000000" w:rsidDel="00000000" w:rsidP="00000000" w:rsidRDefault="00000000" w:rsidRPr="00000000" w14:paraId="00000B7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B7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B8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B8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B8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B8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0</w:t>
      </w:r>
    </w:p>
    <w:p w:rsidR="00000000" w:rsidDel="00000000" w:rsidP="00000000" w:rsidRDefault="00000000" w:rsidRPr="00000000" w14:paraId="00000B8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B8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B8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B8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B9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9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B92">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PROGRAM:</w:t>
      </w:r>
    </w:p>
    <w:p w:rsidR="00000000" w:rsidDel="00000000" w:rsidP="00000000" w:rsidRDefault="00000000" w:rsidRPr="00000000" w14:paraId="00000B9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int(input())</w:t>
      </w:r>
    </w:p>
    <w:p w:rsidR="00000000" w:rsidDel="00000000" w:rsidP="00000000" w:rsidRDefault="00000000" w:rsidRPr="00000000" w14:paraId="00000B9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 = [int(input()) for i in range(n)]</w:t>
      </w:r>
    </w:p>
    <w:p w:rsidR="00000000" w:rsidDel="00000000" w:rsidP="00000000" w:rsidRDefault="00000000" w:rsidRPr="00000000" w14:paraId="00000B9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 = arr.copy()</w:t>
      </w:r>
    </w:p>
    <w:p w:rsidR="00000000" w:rsidDel="00000000" w:rsidP="00000000" w:rsidRDefault="00000000" w:rsidRPr="00000000" w14:paraId="00000B9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g=0</w:t>
      </w:r>
    </w:p>
    <w:p w:rsidR="00000000" w:rsidDel="00000000" w:rsidP="00000000" w:rsidRDefault="00000000" w:rsidRPr="00000000" w14:paraId="00000B9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size = len(arr)</w:t>
      </w:r>
    </w:p>
    <w:p w:rsidR="00000000" w:rsidDel="00000000" w:rsidP="00000000" w:rsidRDefault="00000000" w:rsidRPr="00000000" w14:paraId="00000B9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arr_asc = sorted(arr)</w:t>
      </w:r>
    </w:p>
    <w:p w:rsidR="00000000" w:rsidDel="00000000" w:rsidP="00000000" w:rsidRDefault="00000000" w:rsidRPr="00000000" w14:paraId="00000B9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arr_des = sorted(arr)[::-1]</w:t>
      </w:r>
    </w:p>
    <w:p w:rsidR="00000000" w:rsidDel="00000000" w:rsidP="00000000" w:rsidRDefault="00000000" w:rsidRPr="00000000" w14:paraId="00000B9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arr==arr_asc or arr==arr_des:</w:t>
      </w:r>
    </w:p>
    <w:p w:rsidR="00000000" w:rsidDel="00000000" w:rsidP="00000000" w:rsidRDefault="00000000" w:rsidRPr="00000000" w14:paraId="00000B9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print('True')</w:t>
      </w:r>
    </w:p>
    <w:p w:rsidR="00000000" w:rsidDel="00000000" w:rsidP="00000000" w:rsidRDefault="00000000" w:rsidRPr="00000000" w14:paraId="00000B9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g=1</w:t>
      </w:r>
    </w:p>
    <w:p w:rsidR="00000000" w:rsidDel="00000000" w:rsidP="00000000" w:rsidRDefault="00000000" w:rsidRPr="00000000" w14:paraId="00000B9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w:t>
      </w:r>
    </w:p>
    <w:p w:rsidR="00000000" w:rsidDel="00000000" w:rsidP="00000000" w:rsidRDefault="00000000" w:rsidRPr="00000000" w14:paraId="00000B9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arr:</w:t>
      </w:r>
    </w:p>
    <w:p w:rsidR="00000000" w:rsidDel="00000000" w:rsidP="00000000" w:rsidRDefault="00000000" w:rsidRPr="00000000" w14:paraId="00000B9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l.remove(i)</w:t>
      </w:r>
    </w:p>
    <w:p w:rsidR="00000000" w:rsidDel="00000000" w:rsidP="00000000" w:rsidRDefault="00000000" w:rsidRPr="00000000" w14:paraId="00000BA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arr_asc.remove(i)</w:t>
      </w:r>
    </w:p>
    <w:p w:rsidR="00000000" w:rsidDel="00000000" w:rsidP="00000000" w:rsidRDefault="00000000" w:rsidRPr="00000000" w14:paraId="00000BA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arr_des.remove(i)</w:t>
      </w:r>
    </w:p>
    <w:p w:rsidR="00000000" w:rsidDel="00000000" w:rsidP="00000000" w:rsidRDefault="00000000" w:rsidRPr="00000000" w14:paraId="00000BA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l==arr_asc or l==arr_des:</w:t>
      </w:r>
    </w:p>
    <w:p w:rsidR="00000000" w:rsidDel="00000000" w:rsidP="00000000" w:rsidRDefault="00000000" w:rsidRPr="00000000" w14:paraId="00000BA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print('True')</w:t>
      </w:r>
    </w:p>
    <w:p w:rsidR="00000000" w:rsidDel="00000000" w:rsidP="00000000" w:rsidRDefault="00000000" w:rsidRPr="00000000" w14:paraId="00000BA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g=1</w:t>
      </w:r>
    </w:p>
    <w:p w:rsidR="00000000" w:rsidDel="00000000" w:rsidP="00000000" w:rsidRDefault="00000000" w:rsidRPr="00000000" w14:paraId="00000BA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break</w:t>
      </w:r>
    </w:p>
    <w:p w:rsidR="00000000" w:rsidDel="00000000" w:rsidP="00000000" w:rsidRDefault="00000000" w:rsidRPr="00000000" w14:paraId="00000BA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l=arr.copy()</w:t>
      </w:r>
    </w:p>
    <w:p w:rsidR="00000000" w:rsidDel="00000000" w:rsidP="00000000" w:rsidRDefault="00000000" w:rsidRPr="00000000" w14:paraId="00000BA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arr_asc = sorted(arr)</w:t>
      </w:r>
    </w:p>
    <w:p w:rsidR="00000000" w:rsidDel="00000000" w:rsidP="00000000" w:rsidRDefault="00000000" w:rsidRPr="00000000" w14:paraId="00000BA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arr_des = sorted(arr)[::-1]</w:t>
      </w:r>
    </w:p>
    <w:p w:rsidR="00000000" w:rsidDel="00000000" w:rsidP="00000000" w:rsidRDefault="00000000" w:rsidRPr="00000000" w14:paraId="00000BA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g==0:</w:t>
      </w:r>
    </w:p>
    <w:p w:rsidR="00000000" w:rsidDel="00000000" w:rsidP="00000000" w:rsidRDefault="00000000" w:rsidRPr="00000000" w14:paraId="00000BA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print('False')</w:t>
      </w:r>
    </w:p>
    <w:p w:rsidR="00000000" w:rsidDel="00000000" w:rsidP="00000000" w:rsidRDefault="00000000" w:rsidRPr="00000000" w14:paraId="00000BA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A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318164" cy="3657600"/>
            <wp:effectExtent b="0" l="0" r="0" t="0"/>
            <wp:docPr id="128" name="image86.png"/>
            <a:graphic>
              <a:graphicData uri="http://schemas.openxmlformats.org/drawingml/2006/picture">
                <pic:pic>
                  <pic:nvPicPr>
                    <pic:cNvPr id="0" name="image86.png"/>
                    <pic:cNvPicPr preferRelativeResize="0"/>
                  </pic:nvPicPr>
                  <pic:blipFill>
                    <a:blip r:embed="rId87"/>
                    <a:srcRect b="0" l="0" r="0" t="0"/>
                    <a:stretch>
                      <a:fillRect/>
                    </a:stretch>
                  </pic:blipFill>
                  <pic:spPr>
                    <a:xfrm>
                      <a:off x="0" y="0"/>
                      <a:ext cx="3318164"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BA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mc:AlternateContent>
          <mc:Choice Requires="wps">
            <w:drawing>
              <wp:inline distB="0" distT="0" distL="0" distR="0">
                <wp:extent cx="304800" cy="304800"/>
                <wp:effectExtent b="0" l="0" r="0" t="0"/>
                <wp:docPr id="44" name=""/>
                <a:graphic>
                  <a:graphicData uri="http://schemas.microsoft.com/office/word/2010/wordprocessingShape">
                    <wps:wsp>
                      <wps:cNvSpPr/>
                      <wps:spPr>
                        <a:xfrm>
                          <a:off x="0" y="0"/>
                          <a:ext cx="304800" cy="304800"/>
                        </a:xfrm>
                        <a:prstGeom prst="rect">
                          <a:avLst/>
                        </a:prstGeom>
                        <a:noFill/>
                        <a:ln>
                          <a:noFill/>
                        </a:ln>
                      </wps:spPr>
                      <wps:txbx>
                        <w:txbxContent>
                          <w:p w:rsidR="00184323" w:rsidDel="00000000" w:rsidP="00000000" w:rsidRDefault="00184323" w:rsidRPr="00000000" w14:paraId="4FD1F5FB" w14:textId="77777777">
                            <w:pPr>
                              <w:spacing w:after="0" w:line="240" w:lineRule="auto"/>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04800" cy="304800"/>
                <wp:effectExtent b="0" l="0" r="0" t="0"/>
                <wp:docPr id="44" name="image89.png"/>
                <a:graphic>
                  <a:graphicData uri="http://schemas.openxmlformats.org/drawingml/2006/picture">
                    <pic:pic>
                      <pic:nvPicPr>
                        <pic:cNvPr id="0" name="image89.png"/>
                        <pic:cNvPicPr preferRelativeResize="0"/>
                      </pic:nvPicPr>
                      <pic:blipFill>
                        <a:blip r:embed="rId88"/>
                        <a:srcRect b="0" l="0" r="0" t="0"/>
                        <a:stretch>
                          <a:fillRect/>
                        </a:stretch>
                      </pic:blipFill>
                      <pic:spPr>
                        <a:xfrm>
                          <a:off x="0" y="0"/>
                          <a:ext cx="304800" cy="304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B0">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B1">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B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4">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5">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6">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7">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8">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9">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A">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B">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C">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D">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E">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F">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C0">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C1">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C2">
      <w:pPr>
        <w:pStyle w:val="Heading3"/>
        <w:shd w:fill="ffffff" w:val="clear"/>
        <w:spacing w:before="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6"/>
          <w:szCs w:val="36"/>
          <w:rtl w:val="0"/>
        </w:rPr>
        <w:t xml:space="preserve">06 - Strings in Python</w:t>
      </w:r>
    </w:p>
    <w:p w:rsidR="00000000" w:rsidDel="00000000" w:rsidP="00000000" w:rsidRDefault="00000000" w:rsidRPr="00000000" w14:paraId="00000BC3">
      <w:pPr>
        <w:rPr>
          <w:rFonts w:ascii="Century Schoolbook" w:cs="Century Schoolbook" w:eastAsia="Century Schoolbook" w:hAnsi="Century Schoolbook"/>
          <w:b w:val="1"/>
          <w:color w:val="0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BC4">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C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6.1 </w:t>
        <w:tab/>
        <w:tab/>
        <w:tab/>
        <w:tab/>
        <w:t xml:space="preserve">Date:</w:t>
      </w:r>
    </w:p>
    <w:p w:rsidR="00000000" w:rsidDel="00000000" w:rsidP="00000000" w:rsidRDefault="00000000" w:rsidRPr="00000000" w14:paraId="00000BC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BC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5"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5" name="image119.png"/>
                <a:graphic>
                  <a:graphicData uri="http://schemas.openxmlformats.org/drawingml/2006/picture">
                    <pic:pic>
                      <pic:nvPicPr>
                        <pic:cNvPr id="0" name="image119.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BC8">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Count Chars</w:t>
      </w:r>
    </w:p>
    <w:p w:rsidR="00000000" w:rsidDel="00000000" w:rsidP="00000000" w:rsidRDefault="00000000" w:rsidRPr="00000000" w14:paraId="00000BC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count all letters, digits, and special symbols respectively from a given string</w:t>
      </w:r>
    </w:p>
    <w:p w:rsidR="00000000" w:rsidDel="00000000" w:rsidP="00000000" w:rsidRDefault="00000000" w:rsidRPr="00000000" w14:paraId="00000BC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C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BC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rec@123</w:t>
      </w:r>
    </w:p>
    <w:p w:rsidR="00000000" w:rsidDel="00000000" w:rsidP="00000000" w:rsidRDefault="00000000" w:rsidRPr="00000000" w14:paraId="00000BC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BD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BD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BD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BD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BD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c,d,s=0,0,0</w:t>
      </w:r>
    </w:p>
    <w:p w:rsidR="00000000" w:rsidDel="00000000" w:rsidP="00000000" w:rsidRDefault="00000000" w:rsidRPr="00000000" w14:paraId="00000BD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w:t>
      </w:r>
    </w:p>
    <w:p w:rsidR="00000000" w:rsidDel="00000000" w:rsidP="00000000" w:rsidRDefault="00000000" w:rsidRPr="00000000" w14:paraId="00000BD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if(a[i].isalpha()):</w:t>
      </w:r>
    </w:p>
    <w:p w:rsidR="00000000" w:rsidDel="00000000" w:rsidP="00000000" w:rsidRDefault="00000000" w:rsidRPr="00000000" w14:paraId="00000BD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c+=1</w:t>
      </w:r>
    </w:p>
    <w:p w:rsidR="00000000" w:rsidDel="00000000" w:rsidP="00000000" w:rsidRDefault="00000000" w:rsidRPr="00000000" w14:paraId="00000BD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elif(a[i].isdigit()):</w:t>
      </w:r>
    </w:p>
    <w:p w:rsidR="00000000" w:rsidDel="00000000" w:rsidP="00000000" w:rsidRDefault="00000000" w:rsidRPr="00000000" w14:paraId="00000BD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d+=1</w:t>
      </w:r>
    </w:p>
    <w:p w:rsidR="00000000" w:rsidDel="00000000" w:rsidP="00000000" w:rsidRDefault="00000000" w:rsidRPr="00000000" w14:paraId="00000BD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BD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s+=1</w:t>
      </w:r>
    </w:p>
    <w:p w:rsidR="00000000" w:rsidDel="00000000" w:rsidP="00000000" w:rsidRDefault="00000000" w:rsidRPr="00000000" w14:paraId="00000BD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print(c,d,s,sep="\n")</w:t>
      </w:r>
    </w:p>
    <w:p w:rsidR="00000000" w:rsidDel="00000000" w:rsidP="00000000" w:rsidRDefault="00000000" w:rsidRPr="00000000" w14:paraId="00000BD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781300"/>
            <wp:effectExtent b="0" l="0" r="0" t="0"/>
            <wp:docPr id="165" name="image161.png"/>
            <a:graphic>
              <a:graphicData uri="http://schemas.openxmlformats.org/drawingml/2006/picture">
                <pic:pic>
                  <pic:nvPicPr>
                    <pic:cNvPr id="0" name="image161.png"/>
                    <pic:cNvPicPr preferRelativeResize="0"/>
                  </pic:nvPicPr>
                  <pic:blipFill>
                    <a:blip r:embed="rId8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BE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3">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E4">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BE5">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E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6.2 </w:t>
        <w:tab/>
        <w:tab/>
        <w:tab/>
        <w:tab/>
        <w:t xml:space="preserve">Date:</w:t>
      </w:r>
    </w:p>
    <w:p w:rsidR="00000000" w:rsidDel="00000000" w:rsidP="00000000" w:rsidRDefault="00000000" w:rsidRPr="00000000" w14:paraId="00000BE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BE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5"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5" name="image45.png"/>
                <a:graphic>
                  <a:graphicData uri="http://schemas.openxmlformats.org/drawingml/2006/picture">
                    <pic:pic>
                      <pic:nvPicPr>
                        <pic:cNvPr id="0" name="image45.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BE9">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Decompress the String</w:t>
      </w:r>
    </w:p>
    <w:p w:rsidR="00000000" w:rsidDel="00000000" w:rsidP="00000000" w:rsidRDefault="00000000" w:rsidRPr="00000000" w14:paraId="00000BE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Assume that the given string has enough memory. Don't use any extra space(IN-PLACE)</w:t>
      </w:r>
    </w:p>
    <w:p w:rsidR="00000000" w:rsidDel="00000000" w:rsidP="00000000" w:rsidRDefault="00000000" w:rsidRPr="00000000" w14:paraId="00000BE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BE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a2b4c6</w:t>
      </w:r>
    </w:p>
    <w:p w:rsidR="00000000" w:rsidDel="00000000" w:rsidP="00000000" w:rsidRDefault="00000000" w:rsidRPr="00000000" w14:paraId="00000BE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BF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aabbbbcccccc</w:t>
      </w:r>
    </w:p>
    <w:p w:rsidR="00000000" w:rsidDel="00000000" w:rsidP="00000000" w:rsidRDefault="00000000" w:rsidRPr="00000000" w14:paraId="00000BF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C10">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import re</w:t>
      </w:r>
    </w:p>
    <w:p w:rsidR="00000000" w:rsidDel="00000000" w:rsidP="00000000" w:rsidRDefault="00000000" w:rsidRPr="00000000" w14:paraId="00000C11">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a=input()</w:t>
      </w:r>
    </w:p>
    <w:p w:rsidR="00000000" w:rsidDel="00000000" w:rsidP="00000000" w:rsidRDefault="00000000" w:rsidRPr="00000000" w14:paraId="00000C12">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all=re.findall('\d+',a)</w:t>
      </w:r>
    </w:p>
    <w:p w:rsidR="00000000" w:rsidDel="00000000" w:rsidP="00000000" w:rsidRDefault="00000000" w:rsidRPr="00000000" w14:paraId="00000C13">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all_w=re.findall('[a-z]',a)</w:t>
      </w:r>
    </w:p>
    <w:p w:rsidR="00000000" w:rsidDel="00000000" w:rsidP="00000000" w:rsidRDefault="00000000" w:rsidRPr="00000000" w14:paraId="00000C14">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w:t>
      </w:r>
    </w:p>
    <w:p w:rsidR="00000000" w:rsidDel="00000000" w:rsidP="00000000" w:rsidRDefault="00000000" w:rsidRPr="00000000" w14:paraId="00000C15">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for i,j in zip(all,all_w):</w:t>
      </w:r>
    </w:p>
    <w:p w:rsidR="00000000" w:rsidDel="00000000" w:rsidP="00000000" w:rsidRDefault="00000000" w:rsidRPr="00000000" w14:paraId="00000C16">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b+=int(i)*j</w:t>
      </w:r>
    </w:p>
    <w:p w:rsidR="00000000" w:rsidDel="00000000" w:rsidP="00000000" w:rsidRDefault="00000000" w:rsidRPr="00000000" w14:paraId="00000C17">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print(b)</w:t>
      </w:r>
    </w:p>
    <w:p w:rsidR="00000000" w:rsidDel="00000000" w:rsidP="00000000" w:rsidRDefault="00000000" w:rsidRPr="00000000" w14:paraId="00000C18">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C19">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Pr>
        <w:drawing>
          <wp:inline distB="114300" distT="114300" distL="114300" distR="114300">
            <wp:extent cx="5943600" cy="1536700"/>
            <wp:effectExtent b="0" l="0" r="0" t="0"/>
            <wp:docPr id="168" name="image167.png"/>
            <a:graphic>
              <a:graphicData uri="http://schemas.openxmlformats.org/drawingml/2006/picture">
                <pic:pic>
                  <pic:nvPicPr>
                    <pic:cNvPr id="0" name="image167.png"/>
                    <pic:cNvPicPr preferRelativeResize="0"/>
                  </pic:nvPicPr>
                  <pic:blipFill>
                    <a:blip r:embed="rId90"/>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C1A">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C1B">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1C">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1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6.3 </w:t>
        <w:tab/>
        <w:tab/>
        <w:tab/>
        <w:tab/>
        <w:t xml:space="preserve">Date:</w:t>
      </w:r>
    </w:p>
    <w:p w:rsidR="00000000" w:rsidDel="00000000" w:rsidP="00000000" w:rsidRDefault="00000000" w:rsidRPr="00000000" w14:paraId="00000C1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C1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0"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0" name="image58.png"/>
                <a:graphic>
                  <a:graphicData uri="http://schemas.openxmlformats.org/drawingml/2006/picture">
                    <pic:pic>
                      <pic:nvPicPr>
                        <pic:cNvPr id="0" name="image58.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C20">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First N Common Chars</w:t>
      </w:r>
    </w:p>
    <w:p w:rsidR="00000000" w:rsidDel="00000000" w:rsidP="00000000" w:rsidRDefault="00000000" w:rsidRPr="00000000" w14:paraId="00000C2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Two string values S1, S2 are passed as the input. The program must print first N characters present in S1 which are also present in S2.</w:t>
      </w:r>
    </w:p>
    <w:p w:rsidR="00000000" w:rsidDel="00000000" w:rsidP="00000000" w:rsidRDefault="00000000" w:rsidRPr="00000000" w14:paraId="00000C2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C2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S1.</w:t>
      </w:r>
    </w:p>
    <w:p w:rsidR="00000000" w:rsidDel="00000000" w:rsidP="00000000" w:rsidRDefault="00000000" w:rsidRPr="00000000" w14:paraId="00000C2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second line contains S2.</w:t>
      </w:r>
    </w:p>
    <w:p w:rsidR="00000000" w:rsidDel="00000000" w:rsidP="00000000" w:rsidRDefault="00000000" w:rsidRPr="00000000" w14:paraId="00000C2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third line contains N.</w:t>
      </w:r>
    </w:p>
    <w:p w:rsidR="00000000" w:rsidDel="00000000" w:rsidP="00000000" w:rsidRDefault="00000000" w:rsidRPr="00000000" w14:paraId="00000C2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C2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the N characters present in S1 which are also present in S2.</w:t>
      </w:r>
    </w:p>
    <w:p w:rsidR="00000000" w:rsidDel="00000000" w:rsidP="00000000" w:rsidRDefault="00000000" w:rsidRPr="00000000" w14:paraId="00000C2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Boundary Conditions:</w:t>
      </w:r>
    </w:p>
    <w:p w:rsidR="00000000" w:rsidDel="00000000" w:rsidP="00000000" w:rsidRDefault="00000000" w:rsidRPr="00000000" w14:paraId="00000C2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&lt;= N &lt;= 10</w:t>
      </w:r>
    </w:p>
    <w:p w:rsidR="00000000" w:rsidDel="00000000" w:rsidP="00000000" w:rsidRDefault="00000000" w:rsidRPr="00000000" w14:paraId="00000C3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&lt;= Length of S1, S2 &lt;= 1000</w:t>
      </w:r>
    </w:p>
    <w:p w:rsidR="00000000" w:rsidDel="00000000" w:rsidP="00000000" w:rsidRDefault="00000000" w:rsidRPr="00000000" w14:paraId="00000C3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Input/Output 1:</w:t>
      </w:r>
    </w:p>
    <w:p w:rsidR="00000000" w:rsidDel="00000000" w:rsidP="00000000" w:rsidRDefault="00000000" w:rsidRPr="00000000" w14:paraId="00000C3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C3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abcbde</w:t>
      </w:r>
    </w:p>
    <w:p w:rsidR="00000000" w:rsidDel="00000000" w:rsidP="00000000" w:rsidRDefault="00000000" w:rsidRPr="00000000" w14:paraId="00000C3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cdefghbb</w:t>
      </w:r>
    </w:p>
    <w:p w:rsidR="00000000" w:rsidDel="00000000" w:rsidP="00000000" w:rsidRDefault="00000000" w:rsidRPr="00000000" w14:paraId="00000C3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C3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C3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bcd</w:t>
      </w:r>
    </w:p>
    <w:p w:rsidR="00000000" w:rsidDel="00000000" w:rsidP="00000000" w:rsidRDefault="00000000" w:rsidRPr="00000000" w14:paraId="00000C3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w:t>
      </w:r>
    </w:p>
    <w:p w:rsidR="00000000" w:rsidDel="00000000" w:rsidP="00000000" w:rsidRDefault="00000000" w:rsidRPr="00000000" w14:paraId="00000C3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0">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tl w:val="0"/>
        </w:rPr>
        <w:t xml:space="preserve">b occurs twice in common but must be printed only once.</w:t>
      </w:r>
      <w:r w:rsidDel="00000000" w:rsidR="00000000" w:rsidRPr="00000000">
        <w:rPr>
          <w:rtl w:val="0"/>
        </w:rPr>
      </w:r>
    </w:p>
    <w:p w:rsidR="00000000" w:rsidDel="00000000" w:rsidP="00000000" w:rsidRDefault="00000000" w:rsidRPr="00000000" w14:paraId="00000C4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C4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C4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b=input()</w:t>
      </w:r>
    </w:p>
    <w:p w:rsidR="00000000" w:rsidDel="00000000" w:rsidP="00000000" w:rsidRDefault="00000000" w:rsidRPr="00000000" w14:paraId="00000C4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w:t>
      </w:r>
    </w:p>
    <w:p w:rsidR="00000000" w:rsidDel="00000000" w:rsidP="00000000" w:rsidRDefault="00000000" w:rsidRPr="00000000" w14:paraId="00000C4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d=int(input())</w:t>
      </w:r>
    </w:p>
    <w:p w:rsidR="00000000" w:rsidDel="00000000" w:rsidP="00000000" w:rsidRDefault="00000000" w:rsidRPr="00000000" w14:paraId="00000C4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w:t>
      </w:r>
    </w:p>
    <w:p w:rsidR="00000000" w:rsidDel="00000000" w:rsidP="00000000" w:rsidRDefault="00000000" w:rsidRPr="00000000" w14:paraId="00000C4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if(len(C)-d==0):</w:t>
      </w:r>
    </w:p>
    <w:p w:rsidR="00000000" w:rsidDel="00000000" w:rsidP="00000000" w:rsidRDefault="00000000" w:rsidRPr="00000000" w14:paraId="00000C4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0C5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C5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if(a[i]in b):</w:t>
      </w:r>
    </w:p>
    <w:p w:rsidR="00000000" w:rsidDel="00000000" w:rsidP="00000000" w:rsidRDefault="00000000" w:rsidRPr="00000000" w14:paraId="00000C5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 not in C):</w:t>
      </w:r>
    </w:p>
    <w:p w:rsidR="00000000" w:rsidDel="00000000" w:rsidP="00000000" w:rsidRDefault="00000000" w:rsidRPr="00000000" w14:paraId="00000C5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C+=a[i]</w:t>
      </w:r>
    </w:p>
    <w:p w:rsidR="00000000" w:rsidDel="00000000" w:rsidP="00000000" w:rsidRDefault="00000000" w:rsidRPr="00000000" w14:paraId="00000C5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(C)</w:t>
      </w:r>
    </w:p>
    <w:p w:rsidR="00000000" w:rsidDel="00000000" w:rsidP="00000000" w:rsidRDefault="00000000" w:rsidRPr="00000000" w14:paraId="00000C5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5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5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625600"/>
            <wp:effectExtent b="0" l="0" r="0" t="0"/>
            <wp:docPr id="170" name="image169.png"/>
            <a:graphic>
              <a:graphicData uri="http://schemas.openxmlformats.org/drawingml/2006/picture">
                <pic:pic>
                  <pic:nvPicPr>
                    <pic:cNvPr id="0" name="image169.png"/>
                    <pic:cNvPicPr preferRelativeResize="0"/>
                  </pic:nvPicPr>
                  <pic:blipFill>
                    <a:blip r:embed="rId91"/>
                    <a:srcRect b="0" l="0" r="0" t="0"/>
                    <a:stretch>
                      <a:fillRect/>
                    </a:stretch>
                  </pic:blipFill>
                  <pic:spPr>
                    <a:xfrm>
                      <a:off x="0" y="0"/>
                      <a:ext cx="5943600" cy="1625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C58">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5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6.4 </w:t>
        <w:tab/>
        <w:tab/>
        <w:tab/>
        <w:tab/>
        <w:t xml:space="preserve">Date:</w:t>
      </w:r>
    </w:p>
    <w:p w:rsidR="00000000" w:rsidDel="00000000" w:rsidP="00000000" w:rsidRDefault="00000000" w:rsidRPr="00000000" w14:paraId="00000C5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C5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8"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8" name="image56.png"/>
                <a:graphic>
                  <a:graphicData uri="http://schemas.openxmlformats.org/drawingml/2006/picture">
                    <pic:pic>
                      <pic:nvPicPr>
                        <pic:cNvPr id="0" name="image56.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C5C">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Remove Characters</w:t>
      </w:r>
    </w:p>
    <w:p w:rsidR="00000000" w:rsidDel="00000000" w:rsidP="00000000" w:rsidRDefault="00000000" w:rsidRPr="00000000" w14:paraId="00000C5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two Strings s1 and s2, remove all the characters from s1 which is present in s2.</w:t>
      </w:r>
    </w:p>
    <w:p w:rsidR="00000000" w:rsidDel="00000000" w:rsidP="00000000" w:rsidRDefault="00000000" w:rsidRPr="00000000" w14:paraId="00000C5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5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Constraints</w:t>
      </w:r>
    </w:p>
    <w:p w:rsidR="00000000" w:rsidDel="00000000" w:rsidP="00000000" w:rsidRDefault="00000000" w:rsidRPr="00000000" w14:paraId="00000C6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1&lt;= string length &lt;= 200</w:t>
      </w:r>
    </w:p>
    <w:p w:rsidR="00000000" w:rsidDel="00000000" w:rsidP="00000000" w:rsidRDefault="00000000" w:rsidRPr="00000000" w14:paraId="00000C6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C6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experience</w:t>
      </w:r>
    </w:p>
    <w:p w:rsidR="00000000" w:rsidDel="00000000" w:rsidP="00000000" w:rsidRDefault="00000000" w:rsidRPr="00000000" w14:paraId="00000C6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enc</w:t>
      </w:r>
    </w:p>
    <w:p w:rsidR="00000000" w:rsidDel="00000000" w:rsidP="00000000" w:rsidRDefault="00000000" w:rsidRPr="00000000" w14:paraId="00000C6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6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C6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xpri</w:t>
      </w:r>
    </w:p>
    <w:p w:rsidR="00000000" w:rsidDel="00000000" w:rsidP="00000000" w:rsidRDefault="00000000" w:rsidRPr="00000000" w14:paraId="00000C6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6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C6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6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remove_chars(s1, s2):</w:t>
      </w:r>
    </w:p>
    <w:p w:rsidR="00000000" w:rsidDel="00000000" w:rsidP="00000000" w:rsidRDefault="00000000" w:rsidRPr="00000000" w14:paraId="00000C6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''.join([char for char in s1 if char not in s2])</w:t>
      </w:r>
    </w:p>
    <w:p w:rsidR="00000000" w:rsidDel="00000000" w:rsidP="00000000" w:rsidRDefault="00000000" w:rsidRPr="00000000" w14:paraId="00000C6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s1=input()</w:t>
      </w:r>
    </w:p>
    <w:p w:rsidR="00000000" w:rsidDel="00000000" w:rsidP="00000000" w:rsidRDefault="00000000" w:rsidRPr="00000000" w14:paraId="00000C6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s2=input()</w:t>
      </w:r>
    </w:p>
    <w:p w:rsidR="00000000" w:rsidDel="00000000" w:rsidP="00000000" w:rsidRDefault="00000000" w:rsidRPr="00000000" w14:paraId="00000C6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result = remove_chars(s1, s2)</w:t>
      </w:r>
    </w:p>
    <w:p w:rsidR="00000000" w:rsidDel="00000000" w:rsidP="00000000" w:rsidRDefault="00000000" w:rsidRPr="00000000" w14:paraId="00000C6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print(result)</w:t>
      </w:r>
    </w:p>
    <w:p w:rsidR="00000000" w:rsidDel="00000000" w:rsidP="00000000" w:rsidRDefault="00000000" w:rsidRPr="00000000" w14:paraId="00000C7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7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498600"/>
            <wp:effectExtent b="0" l="0" r="0" t="0"/>
            <wp:docPr id="95" name="image30.png"/>
            <a:graphic>
              <a:graphicData uri="http://schemas.openxmlformats.org/drawingml/2006/picture">
                <pic:pic>
                  <pic:nvPicPr>
                    <pic:cNvPr id="0" name="image30.png"/>
                    <pic:cNvPicPr preferRelativeResize="0"/>
                  </pic:nvPicPr>
                  <pic:blipFill>
                    <a:blip r:embed="rId92"/>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C7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73">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74">
      <w:pPr>
        <w:rPr>
          <w:rFonts w:ascii="Century Schoolbook" w:cs="Century Schoolbook" w:eastAsia="Century Schoolbook" w:hAnsi="Century Schoolbook"/>
          <w:b w:val="1"/>
          <w:color w:val="ff0000"/>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7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6.5 </w:t>
        <w:tab/>
        <w:tab/>
        <w:tab/>
        <w:tab/>
        <w:t xml:space="preserve">Date:</w:t>
      </w:r>
    </w:p>
    <w:p w:rsidR="00000000" w:rsidDel="00000000" w:rsidP="00000000" w:rsidRDefault="00000000" w:rsidRPr="00000000" w14:paraId="00000C7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C7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0"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0"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C78">
      <w:pPr>
        <w:shd w:fill="ffffff" w:val="clear"/>
        <w:spacing w:after="0" w:line="240" w:lineRule="auto"/>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Remove Palindrome Words</w:t>
      </w:r>
    </w:p>
    <w:p w:rsidR="00000000" w:rsidDel="00000000" w:rsidP="00000000" w:rsidRDefault="00000000" w:rsidRPr="00000000" w14:paraId="00000C79">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String should contain only the words are not palindrome.</w:t>
      </w:r>
    </w:p>
    <w:p w:rsidR="00000000" w:rsidDel="00000000" w:rsidP="00000000" w:rsidRDefault="00000000" w:rsidRPr="00000000" w14:paraId="00000C7A">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C7B">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Sample Input 1</w:t>
      </w:r>
    </w:p>
    <w:p w:rsidR="00000000" w:rsidDel="00000000" w:rsidP="00000000" w:rsidRDefault="00000000" w:rsidRPr="00000000" w14:paraId="00000C7C">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Malayalam is my mother tongue</w:t>
      </w:r>
    </w:p>
    <w:p w:rsidR="00000000" w:rsidDel="00000000" w:rsidP="00000000" w:rsidRDefault="00000000" w:rsidRPr="00000000" w14:paraId="00000C7D">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C7E">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Sample Output 1</w:t>
      </w:r>
    </w:p>
    <w:p w:rsidR="00000000" w:rsidDel="00000000" w:rsidP="00000000" w:rsidRDefault="00000000" w:rsidRPr="00000000" w14:paraId="00000C7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is my mother tongue</w:t>
      </w:r>
      <w:r w:rsidDel="00000000" w:rsidR="00000000" w:rsidRPr="00000000">
        <w:rPr>
          <w:rtl w:val="0"/>
        </w:rPr>
      </w:r>
    </w:p>
    <w:p w:rsidR="00000000" w:rsidDel="00000000" w:rsidP="00000000" w:rsidRDefault="00000000" w:rsidRPr="00000000" w14:paraId="00000C8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8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C82">
      <w:pPr>
        <w:shd w:fill="ffffff" w:val="clear"/>
        <w:spacing w:after="0" w:line="240" w:lineRule="auto"/>
        <w:ind w:left="720" w:firstLine="0"/>
        <w:rPr>
          <w:rFonts w:ascii="Century Schoolbook" w:cs="Century Schoolbook" w:eastAsia="Century Schoolbook" w:hAnsi="Century Schoolbook"/>
          <w:color w:val="ff0000"/>
          <w:sz w:val="23"/>
          <w:szCs w:val="23"/>
        </w:rPr>
      </w:pPr>
      <w:r w:rsidDel="00000000" w:rsidR="00000000" w:rsidRPr="00000000">
        <w:rPr>
          <w:rtl w:val="0"/>
        </w:rPr>
      </w:r>
    </w:p>
    <w:p w:rsidR="00000000" w:rsidDel="00000000" w:rsidP="00000000" w:rsidRDefault="00000000" w:rsidRPr="00000000" w14:paraId="00000C83">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0" distT="0" distL="0" distR="0">
            <wp:extent cx="3543300" cy="1038225"/>
            <wp:effectExtent b="0" l="0" r="0" t="0"/>
            <wp:docPr id="96" name="image33.png"/>
            <a:graphic>
              <a:graphicData uri="http://schemas.openxmlformats.org/drawingml/2006/picture">
                <pic:pic>
                  <pic:nvPicPr>
                    <pic:cNvPr id="0" name="image33.png"/>
                    <pic:cNvPicPr preferRelativeResize="0"/>
                  </pic:nvPicPr>
                  <pic:blipFill>
                    <a:blip r:embed="rId93"/>
                    <a:srcRect b="0" l="0" r="0" t="0"/>
                    <a:stretch>
                      <a:fillRect/>
                    </a:stretch>
                  </pic:blipFill>
                  <pic:spPr>
                    <a:xfrm>
                      <a:off x="0" y="0"/>
                      <a:ext cx="35433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C84">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5">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6">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7">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8">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9">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A">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B">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C">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D">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E">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F">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0">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1">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2">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3">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4">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5">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6">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7">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8">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9">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A">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B">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C">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C9D">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a=[]</w:t>
      </w:r>
    </w:p>
    <w:p w:rsidR="00000000" w:rsidDel="00000000" w:rsidP="00000000" w:rsidRDefault="00000000" w:rsidRPr="00000000" w14:paraId="00000C9E">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a=input()</w:t>
      </w:r>
    </w:p>
    <w:p w:rsidR="00000000" w:rsidDel="00000000" w:rsidP="00000000" w:rsidRDefault="00000000" w:rsidRPr="00000000" w14:paraId="00000C9F">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b=a. split()</w:t>
      </w:r>
    </w:p>
    <w:p w:rsidR="00000000" w:rsidDel="00000000" w:rsidP="00000000" w:rsidRDefault="00000000" w:rsidRPr="00000000" w14:paraId="00000CA0">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for i in b:</w:t>
      </w:r>
    </w:p>
    <w:p w:rsidR="00000000" w:rsidDel="00000000" w:rsidP="00000000" w:rsidRDefault="00000000" w:rsidRPr="00000000" w14:paraId="00000CA1">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    k=i.lower()</w:t>
      </w:r>
    </w:p>
    <w:p w:rsidR="00000000" w:rsidDel="00000000" w:rsidP="00000000" w:rsidRDefault="00000000" w:rsidRPr="00000000" w14:paraId="00000CA2">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    if k!=k[::-1]:</w:t>
      </w:r>
    </w:p>
    <w:p w:rsidR="00000000" w:rsidDel="00000000" w:rsidP="00000000" w:rsidRDefault="00000000" w:rsidRPr="00000000" w14:paraId="00000CA3">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         print(k,end=' ')</w:t>
      </w:r>
    </w:p>
    <w:p w:rsidR="00000000" w:rsidDel="00000000" w:rsidP="00000000" w:rsidRDefault="00000000" w:rsidRPr="00000000" w14:paraId="00000CA4">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A5">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A6">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1346200"/>
            <wp:effectExtent b="0" l="0" r="0" t="0"/>
            <wp:docPr id="93" name="image27.png"/>
            <a:graphic>
              <a:graphicData uri="http://schemas.openxmlformats.org/drawingml/2006/picture">
                <pic:pic>
                  <pic:nvPicPr>
                    <pic:cNvPr id="0" name="image27.png"/>
                    <pic:cNvPicPr preferRelativeResize="0"/>
                  </pic:nvPicPr>
                  <pic:blipFill>
                    <a:blip r:embed="rId9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CA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A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A9">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AA">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A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6.6 </w:t>
        <w:tab/>
        <w:tab/>
        <w:tab/>
        <w:tab/>
        <w:t xml:space="preserve">Date:</w:t>
      </w:r>
    </w:p>
    <w:p w:rsidR="00000000" w:rsidDel="00000000" w:rsidP="00000000" w:rsidRDefault="00000000" w:rsidRPr="00000000" w14:paraId="00000CA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CA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1"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1" name="image125.png"/>
                <a:graphic>
                  <a:graphicData uri="http://schemas.openxmlformats.org/drawingml/2006/picture">
                    <pic:pic>
                      <pic:nvPicPr>
                        <pic:cNvPr id="0" name="image125.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CAE">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Return Second World in Uppercase</w:t>
      </w:r>
    </w:p>
    <w:p w:rsidR="00000000" w:rsidDel="00000000" w:rsidP="00000000" w:rsidRDefault="00000000" w:rsidRPr="00000000" w14:paraId="00000CAF">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CB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takes as input a string (sentence), and returns its second word in uppercase.</w:t>
      </w:r>
    </w:p>
    <w:p w:rsidR="00000000" w:rsidDel="00000000" w:rsidP="00000000" w:rsidRDefault="00000000" w:rsidRPr="00000000" w14:paraId="00000CB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B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CB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B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“Wipro Technologies Bangalore” the function should return “TECHNOLOGIES”</w:t>
      </w:r>
    </w:p>
    <w:p w:rsidR="00000000" w:rsidDel="00000000" w:rsidP="00000000" w:rsidRDefault="00000000" w:rsidRPr="00000000" w14:paraId="00000CB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“Hello World” the function should return “WORLD”</w:t>
      </w:r>
    </w:p>
    <w:p w:rsidR="00000000" w:rsidDel="00000000" w:rsidP="00000000" w:rsidRDefault="00000000" w:rsidRPr="00000000" w14:paraId="00000CB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“Hello” the program should return “LESS”</w:t>
      </w:r>
    </w:p>
    <w:p w:rsidR="00000000" w:rsidDel="00000000" w:rsidP="00000000" w:rsidRDefault="00000000" w:rsidRPr="00000000" w14:paraId="00000CB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B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1: If input is a sentence with less than 2 words, the program should return the word “LESS”.</w:t>
      </w:r>
    </w:p>
    <w:p w:rsidR="00000000" w:rsidDel="00000000" w:rsidP="00000000" w:rsidRDefault="00000000" w:rsidRPr="00000000" w14:paraId="00000CB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2: The result should have no leading or trailing spaces.</w:t>
      </w:r>
    </w:p>
    <w:p w:rsidR="00000000" w:rsidDel="00000000" w:rsidP="00000000" w:rsidRDefault="00000000" w:rsidRPr="00000000" w14:paraId="00000CB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B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CB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B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CB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Wipro Technologies Bangalore</w:t>
      </w:r>
    </w:p>
    <w:p w:rsidR="00000000" w:rsidDel="00000000" w:rsidP="00000000" w:rsidRDefault="00000000" w:rsidRPr="00000000" w14:paraId="00000CB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TECHNOLOGIES</w:t>
      </w:r>
    </w:p>
    <w:p w:rsidR="00000000" w:rsidDel="00000000" w:rsidP="00000000" w:rsidRDefault="00000000" w:rsidRPr="00000000" w14:paraId="00000CC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Hello World</w:t>
      </w:r>
    </w:p>
    <w:p w:rsidR="00000000" w:rsidDel="00000000" w:rsidP="00000000" w:rsidRDefault="00000000" w:rsidRPr="00000000" w14:paraId="00000CC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WORLD</w:t>
      </w:r>
    </w:p>
    <w:p w:rsidR="00000000" w:rsidDel="00000000" w:rsidP="00000000" w:rsidRDefault="00000000" w:rsidRPr="00000000" w14:paraId="00000CC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Hello</w:t>
      </w:r>
    </w:p>
    <w:p w:rsidR="00000000" w:rsidDel="00000000" w:rsidP="00000000" w:rsidRDefault="00000000" w:rsidRPr="00000000" w14:paraId="00000CC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LESS</w:t>
      </w:r>
    </w:p>
    <w:p w:rsidR="00000000" w:rsidDel="00000000" w:rsidP="00000000" w:rsidRDefault="00000000" w:rsidRPr="00000000" w14:paraId="00000CC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D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D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D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CD3">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f=input()</w:t>
      </w:r>
    </w:p>
    <w:p w:rsidR="00000000" w:rsidDel="00000000" w:rsidP="00000000" w:rsidRDefault="00000000" w:rsidRPr="00000000" w14:paraId="00000CD4">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s=f.split()</w:t>
      </w:r>
    </w:p>
    <w:p w:rsidR="00000000" w:rsidDel="00000000" w:rsidP="00000000" w:rsidRDefault="00000000" w:rsidRPr="00000000" w14:paraId="00000CD5">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if len(s)&gt;1:</w:t>
      </w:r>
    </w:p>
    <w:p w:rsidR="00000000" w:rsidDel="00000000" w:rsidP="00000000" w:rsidRDefault="00000000" w:rsidRPr="00000000" w14:paraId="00000CD6">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    c=s[1]</w:t>
      </w:r>
    </w:p>
    <w:p w:rsidR="00000000" w:rsidDel="00000000" w:rsidP="00000000" w:rsidRDefault="00000000" w:rsidRPr="00000000" w14:paraId="00000CD7">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    print(c.upper())</w:t>
      </w:r>
    </w:p>
    <w:p w:rsidR="00000000" w:rsidDel="00000000" w:rsidP="00000000" w:rsidRDefault="00000000" w:rsidRPr="00000000" w14:paraId="00000CD8">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else:</w:t>
      </w:r>
    </w:p>
    <w:p w:rsidR="00000000" w:rsidDel="00000000" w:rsidP="00000000" w:rsidRDefault="00000000" w:rsidRPr="00000000" w14:paraId="00000CD9">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    print("LESS")</w:t>
      </w:r>
    </w:p>
    <w:p w:rsidR="00000000" w:rsidDel="00000000" w:rsidP="00000000" w:rsidRDefault="00000000" w:rsidRPr="00000000" w14:paraId="00000CDA">
      <w:pPr>
        <w:shd w:fill="ffffff" w:val="clear"/>
        <w:spacing w:after="0" w:line="240" w:lineRule="auto"/>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CD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D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816100"/>
            <wp:effectExtent b="0" l="0" r="0" t="0"/>
            <wp:docPr id="94" name="image28.png"/>
            <a:graphic>
              <a:graphicData uri="http://schemas.openxmlformats.org/drawingml/2006/picture">
                <pic:pic>
                  <pic:nvPicPr>
                    <pic:cNvPr id="0" name="image28.png"/>
                    <pic:cNvPicPr preferRelativeResize="0"/>
                  </pic:nvPicPr>
                  <pic:blipFill>
                    <a:blip r:embed="rId95"/>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CD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DE">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DF">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E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6.7 </w:t>
        <w:tab/>
        <w:tab/>
        <w:tab/>
        <w:tab/>
        <w:t xml:space="preserve">Date:</w:t>
      </w:r>
    </w:p>
    <w:p w:rsidR="00000000" w:rsidDel="00000000" w:rsidP="00000000" w:rsidRDefault="00000000" w:rsidRPr="00000000" w14:paraId="00000CE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CE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1"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1"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CE3">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Revers String</w:t>
      </w:r>
    </w:p>
    <w:p w:rsidR="00000000" w:rsidDel="00000000" w:rsidP="00000000" w:rsidRDefault="00000000" w:rsidRPr="00000000" w14:paraId="00000CE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Reverse a string without affecting special characters. Given a string S, containing special characters and all the alphabets, reverse the string without affecting the positions of the special characters.</w:t>
      </w:r>
    </w:p>
    <w:p w:rsidR="00000000" w:rsidDel="00000000" w:rsidP="00000000" w:rsidRDefault="00000000" w:rsidRPr="00000000" w14:paraId="00000CE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E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CE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A&amp;B</w:t>
      </w:r>
    </w:p>
    <w:p w:rsidR="00000000" w:rsidDel="00000000" w:rsidP="00000000" w:rsidRDefault="00000000" w:rsidRPr="00000000" w14:paraId="00000CE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CE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B&amp;A</w:t>
      </w:r>
    </w:p>
    <w:p w:rsidR="00000000" w:rsidDel="00000000" w:rsidP="00000000" w:rsidRDefault="00000000" w:rsidRPr="00000000" w14:paraId="00000CE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 As we ignore '&amp;' and</w:t>
      </w:r>
    </w:p>
    <w:p w:rsidR="00000000" w:rsidDel="00000000" w:rsidP="00000000" w:rsidRDefault="00000000" w:rsidRPr="00000000" w14:paraId="00000CE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As we ignore '&amp;' and then reverse, so answer is "B&amp;A".</w:t>
      </w:r>
    </w:p>
    <w:p w:rsidR="00000000" w:rsidDel="00000000" w:rsidP="00000000" w:rsidRDefault="00000000" w:rsidRPr="00000000" w14:paraId="00000CE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E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E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CE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F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CF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A&amp;x#</w:t>
      </w:r>
    </w:p>
    <w:p w:rsidR="00000000" w:rsidDel="00000000" w:rsidP="00000000" w:rsidRDefault="00000000" w:rsidRPr="00000000" w14:paraId="00000CF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x&amp;A#</w:t>
      </w:r>
    </w:p>
    <w:p w:rsidR="00000000" w:rsidDel="00000000" w:rsidP="00000000" w:rsidRDefault="00000000" w:rsidRPr="00000000" w14:paraId="00000CF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F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CF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reverse_string(s):</w:t>
      </w:r>
    </w:p>
    <w:p w:rsidR="00000000" w:rsidDel="00000000" w:rsidP="00000000" w:rsidRDefault="00000000" w:rsidRPr="00000000" w14:paraId="00000CF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 = list(s)</w:t>
      </w:r>
    </w:p>
    <w:p w:rsidR="00000000" w:rsidDel="00000000" w:rsidP="00000000" w:rsidRDefault="00000000" w:rsidRPr="00000000" w14:paraId="00000CF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 r = 0, len(s) - 1</w:t>
      </w:r>
    </w:p>
    <w:p w:rsidR="00000000" w:rsidDel="00000000" w:rsidP="00000000" w:rsidRDefault="00000000" w:rsidRPr="00000000" w14:paraId="00000CF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F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while l &lt; r:</w:t>
      </w:r>
    </w:p>
    <w:p w:rsidR="00000000" w:rsidDel="00000000" w:rsidP="00000000" w:rsidRDefault="00000000" w:rsidRPr="00000000" w14:paraId="00000CF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not s[l].isalpha():</w:t>
      </w:r>
    </w:p>
    <w:p w:rsidR="00000000" w:rsidDel="00000000" w:rsidP="00000000" w:rsidRDefault="00000000" w:rsidRPr="00000000" w14:paraId="00000CF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 += 1</w:t>
      </w:r>
    </w:p>
    <w:p w:rsidR="00000000" w:rsidDel="00000000" w:rsidP="00000000" w:rsidRDefault="00000000" w:rsidRPr="00000000" w14:paraId="00000CF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elif not s[r].isalpha():</w:t>
      </w:r>
    </w:p>
    <w:p w:rsidR="00000000" w:rsidDel="00000000" w:rsidP="00000000" w:rsidRDefault="00000000" w:rsidRPr="00000000" w14:paraId="00000CF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 -= 1</w:t>
      </w:r>
    </w:p>
    <w:p w:rsidR="00000000" w:rsidDel="00000000" w:rsidP="00000000" w:rsidRDefault="00000000" w:rsidRPr="00000000" w14:paraId="00000CF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CF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s[l], s[r] = s[r], s[l]</w:t>
      </w:r>
    </w:p>
    <w:p w:rsidR="00000000" w:rsidDel="00000000" w:rsidP="00000000" w:rsidRDefault="00000000" w:rsidRPr="00000000" w14:paraId="00000D0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 += 1</w:t>
      </w:r>
    </w:p>
    <w:p w:rsidR="00000000" w:rsidDel="00000000" w:rsidP="00000000" w:rsidRDefault="00000000" w:rsidRPr="00000000" w14:paraId="00000D0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 -= 1</w:t>
      </w:r>
    </w:p>
    <w:p w:rsidR="00000000" w:rsidDel="00000000" w:rsidP="00000000" w:rsidRDefault="00000000" w:rsidRPr="00000000" w14:paraId="00000D0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0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''.join(s)</w:t>
      </w:r>
    </w:p>
    <w:p w:rsidR="00000000" w:rsidDel="00000000" w:rsidP="00000000" w:rsidRDefault="00000000" w:rsidRPr="00000000" w14:paraId="00000D0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0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Test Cases</w:t>
      </w:r>
    </w:p>
    <w:p w:rsidR="00000000" w:rsidDel="00000000" w:rsidP="00000000" w:rsidRDefault="00000000" w:rsidRPr="00000000" w14:paraId="00000D0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print(reverse_string(input())) # Output: "B&amp;A"</w:t>
      </w:r>
    </w:p>
    <w:p w:rsidR="00000000" w:rsidDel="00000000" w:rsidP="00000000" w:rsidRDefault="00000000" w:rsidRPr="00000000" w14:paraId="00000D0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0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0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333500"/>
            <wp:effectExtent b="0" l="0" r="0" t="0"/>
            <wp:docPr id="92" name="image24.png"/>
            <a:graphic>
              <a:graphicData uri="http://schemas.openxmlformats.org/drawingml/2006/picture">
                <pic:pic>
                  <pic:nvPicPr>
                    <pic:cNvPr id="0" name="image24.png"/>
                    <pic:cNvPicPr preferRelativeResize="0"/>
                  </pic:nvPicPr>
                  <pic:blipFill>
                    <a:blip r:embed="rId96"/>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D0A">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0B">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0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6.8 </w:t>
        <w:tab/>
        <w:tab/>
        <w:tab/>
        <w:tab/>
        <w:t xml:space="preserve">Date:</w:t>
      </w:r>
    </w:p>
    <w:p w:rsidR="00000000" w:rsidDel="00000000" w:rsidP="00000000" w:rsidRDefault="00000000" w:rsidRPr="00000000" w14:paraId="00000D0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D0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8"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8" name="image122.png"/>
                <a:graphic>
                  <a:graphicData uri="http://schemas.openxmlformats.org/drawingml/2006/picture">
                    <pic:pic>
                      <pic:nvPicPr>
                        <pic:cNvPr id="0" name="image12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D0F">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String characters balance Test</w:t>
      </w:r>
    </w:p>
    <w:p w:rsidR="00000000" w:rsidDel="00000000" w:rsidP="00000000" w:rsidRDefault="00000000" w:rsidRPr="00000000" w14:paraId="00000D10">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D1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check if two strings are balanced. For example, strings s1 and s2 are balanced if all the characters in the s1 are present in s2. The character’s position doesn’t matter. If balanced display as "true" ,otherwise "false".</w:t>
      </w:r>
    </w:p>
    <w:p w:rsidR="00000000" w:rsidDel="00000000" w:rsidP="00000000" w:rsidRDefault="00000000" w:rsidRPr="00000000" w14:paraId="00000D1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1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D1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1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D1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Yn</w:t>
      </w:r>
    </w:p>
    <w:p w:rsidR="00000000" w:rsidDel="00000000" w:rsidP="00000000" w:rsidRDefault="00000000" w:rsidRPr="00000000" w14:paraId="00000D1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PYnative</w:t>
      </w:r>
    </w:p>
    <w:p w:rsidR="00000000" w:rsidDel="00000000" w:rsidP="00000000" w:rsidRDefault="00000000" w:rsidRPr="00000000" w14:paraId="00000D1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D1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1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D1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1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D1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b=input()</w:t>
      </w:r>
    </w:p>
    <w:p w:rsidR="00000000" w:rsidDel="00000000" w:rsidP="00000000" w:rsidRDefault="00000000" w:rsidRPr="00000000" w14:paraId="00000D1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a in b:</w:t>
      </w:r>
    </w:p>
    <w:p w:rsidR="00000000" w:rsidDel="00000000" w:rsidP="00000000" w:rsidRDefault="00000000" w:rsidRPr="00000000" w14:paraId="00000D1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print("True")</w:t>
      </w:r>
    </w:p>
    <w:p w:rsidR="00000000" w:rsidDel="00000000" w:rsidP="00000000" w:rsidRDefault="00000000" w:rsidRPr="00000000" w14:paraId="00000D2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D2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print("False")</w:t>
      </w:r>
    </w:p>
    <w:p w:rsidR="00000000" w:rsidDel="00000000" w:rsidP="00000000" w:rsidRDefault="00000000" w:rsidRPr="00000000" w14:paraId="00000D2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2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2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2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917700"/>
            <wp:effectExtent b="0" l="0" r="0" t="0"/>
            <wp:docPr id="154" name="image136.png"/>
            <a:graphic>
              <a:graphicData uri="http://schemas.openxmlformats.org/drawingml/2006/picture">
                <pic:pic>
                  <pic:nvPicPr>
                    <pic:cNvPr id="0" name="image136.png"/>
                    <pic:cNvPicPr preferRelativeResize="0"/>
                  </pic:nvPicPr>
                  <pic:blipFill>
                    <a:blip r:embed="rId97"/>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D26">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27">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2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6.9 </w:t>
        <w:tab/>
        <w:tab/>
        <w:tab/>
        <w:tab/>
        <w:t xml:space="preserve">Date:</w:t>
      </w:r>
    </w:p>
    <w:p w:rsidR="00000000" w:rsidDel="00000000" w:rsidP="00000000" w:rsidRDefault="00000000" w:rsidRPr="00000000" w14:paraId="00000D2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D2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7"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7" name="image141.png"/>
                <a:graphic>
                  <a:graphicData uri="http://schemas.openxmlformats.org/drawingml/2006/picture">
                    <pic:pic>
                      <pic:nvPicPr>
                        <pic:cNvPr id="0" name="image141.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D2B">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Unique Names</w:t>
      </w:r>
    </w:p>
    <w:p w:rsidR="00000000" w:rsidDel="00000000" w:rsidP="00000000" w:rsidRDefault="00000000" w:rsidRPr="00000000" w14:paraId="00000D2C">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D2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rsidR="00000000" w:rsidDel="00000000" w:rsidP="00000000" w:rsidRDefault="00000000" w:rsidRPr="00000000" w14:paraId="00000D2E">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 </w:t>
      </w:r>
    </w:p>
    <w:p w:rsidR="00000000" w:rsidDel="00000000" w:rsidP="00000000" w:rsidRDefault="00000000" w:rsidRPr="00000000" w14:paraId="00000D2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D3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D3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D3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third</w:t>
      </w:r>
    </w:p>
    <w:p w:rsidR="00000000" w:rsidDel="00000000" w:rsidP="00000000" w:rsidRDefault="00000000" w:rsidRPr="00000000" w14:paraId="00000D3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D3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3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then your program should display:</w:t>
      </w:r>
    </w:p>
    <w:p w:rsidR="00000000" w:rsidDel="00000000" w:rsidP="00000000" w:rsidRDefault="00000000" w:rsidRPr="00000000" w14:paraId="00000D3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37">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p>
    <w:p w:rsidR="00000000" w:rsidDel="00000000" w:rsidP="00000000" w:rsidRDefault="00000000" w:rsidRPr="00000000" w14:paraId="00000D3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D3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D3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third</w:t>
      </w:r>
    </w:p>
    <w:p w:rsidR="00000000" w:rsidDel="00000000" w:rsidP="00000000" w:rsidRDefault="00000000" w:rsidRPr="00000000" w14:paraId="00000D3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3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D3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3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a,c=[],[]</w:t>
      </w:r>
    </w:p>
    <w:p w:rsidR="00000000" w:rsidDel="00000000" w:rsidP="00000000" w:rsidRDefault="00000000" w:rsidRPr="00000000" w14:paraId="00000D3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range(0,5):</w:t>
      </w:r>
    </w:p>
    <w:p w:rsidR="00000000" w:rsidDel="00000000" w:rsidP="00000000" w:rsidRDefault="00000000" w:rsidRPr="00000000" w14:paraId="00000D4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b=input()</w:t>
      </w:r>
    </w:p>
    <w:p w:rsidR="00000000" w:rsidDel="00000000" w:rsidP="00000000" w:rsidRDefault="00000000" w:rsidRPr="00000000" w14:paraId="00000D4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a.append(b)</w:t>
      </w:r>
    </w:p>
    <w:p w:rsidR="00000000" w:rsidDel="00000000" w:rsidP="00000000" w:rsidRDefault="00000000" w:rsidRPr="00000000" w14:paraId="00000D4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w:t>
      </w:r>
    </w:p>
    <w:p w:rsidR="00000000" w:rsidDel="00000000" w:rsidP="00000000" w:rsidRDefault="00000000" w:rsidRPr="00000000" w14:paraId="00000D4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 not in c):</w:t>
      </w:r>
    </w:p>
    <w:p w:rsidR="00000000" w:rsidDel="00000000" w:rsidP="00000000" w:rsidRDefault="00000000" w:rsidRPr="00000000" w14:paraId="00000D4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c.append(a[i])</w:t>
      </w:r>
    </w:p>
    <w:p w:rsidR="00000000" w:rsidDel="00000000" w:rsidP="00000000" w:rsidRDefault="00000000" w:rsidRPr="00000000" w14:paraId="00000D4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print(a[i])</w:t>
      </w:r>
    </w:p>
    <w:p w:rsidR="00000000" w:rsidDel="00000000" w:rsidP="00000000" w:rsidRDefault="00000000" w:rsidRPr="00000000" w14:paraId="00000D4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4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933700"/>
            <wp:effectExtent b="0" l="0" r="0" t="0"/>
            <wp:docPr id="150" name="image130.png"/>
            <a:graphic>
              <a:graphicData uri="http://schemas.openxmlformats.org/drawingml/2006/picture">
                <pic:pic>
                  <pic:nvPicPr>
                    <pic:cNvPr id="0" name="image130.png"/>
                    <pic:cNvPicPr preferRelativeResize="0"/>
                  </pic:nvPicPr>
                  <pic:blipFill>
                    <a:blip r:embed="rId9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D48">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4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D4A">
      <w:pPr>
        <w:shd w:fill="ffffff" w:val="clear"/>
        <w:spacing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D4B">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4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6.10 </w:t>
        <w:tab/>
        <w:tab/>
        <w:tab/>
        <w:tab/>
        <w:t xml:space="preserve">Date:</w:t>
      </w:r>
    </w:p>
    <w:p w:rsidR="00000000" w:rsidDel="00000000" w:rsidP="00000000" w:rsidRDefault="00000000" w:rsidRPr="00000000" w14:paraId="00000D4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D4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7"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7" name="image99.png"/>
                <a:graphic>
                  <a:graphicData uri="http://schemas.openxmlformats.org/drawingml/2006/picture">
                    <pic:pic>
                      <pic:nvPicPr>
                        <pic:cNvPr id="0" name="image99.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D4F">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Username Domain Extension</w:t>
      </w:r>
    </w:p>
    <w:p w:rsidR="00000000" w:rsidDel="00000000" w:rsidP="00000000" w:rsidRDefault="00000000" w:rsidRPr="00000000" w14:paraId="00000D5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 string S which is of the format USERNAME@DOMAIN.EXTENSION, the program must print the EXTENSION, DOMAIN, USERNAME in the reverse order.</w:t>
      </w:r>
    </w:p>
    <w:p w:rsidR="00000000" w:rsidDel="00000000" w:rsidP="00000000" w:rsidRDefault="00000000" w:rsidRPr="00000000" w14:paraId="00000D5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5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5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S.</w:t>
      </w:r>
    </w:p>
    <w:p w:rsidR="00000000" w:rsidDel="00000000" w:rsidP="00000000" w:rsidRDefault="00000000" w:rsidRPr="00000000" w14:paraId="00000D5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5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5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EXTENSION.</w:t>
      </w:r>
    </w:p>
    <w:p w:rsidR="00000000" w:rsidDel="00000000" w:rsidP="00000000" w:rsidRDefault="00000000" w:rsidRPr="00000000" w14:paraId="00000D5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second line contains DOMAIN.</w:t>
      </w:r>
    </w:p>
    <w:p w:rsidR="00000000" w:rsidDel="00000000" w:rsidP="00000000" w:rsidRDefault="00000000" w:rsidRPr="00000000" w14:paraId="00000D5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third line contains USERNAME.</w:t>
      </w:r>
    </w:p>
    <w:p w:rsidR="00000000" w:rsidDel="00000000" w:rsidP="00000000" w:rsidRDefault="00000000" w:rsidRPr="00000000" w14:paraId="00000D5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5A">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Boundary Condition:</w:t>
      </w:r>
    </w:p>
    <w:p w:rsidR="00000000" w:rsidDel="00000000" w:rsidP="00000000" w:rsidRDefault="00000000" w:rsidRPr="00000000" w14:paraId="00000D5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&lt;= Length of S &lt;= 100</w:t>
      </w:r>
    </w:p>
    <w:p w:rsidR="00000000" w:rsidDel="00000000" w:rsidP="00000000" w:rsidRDefault="00000000" w:rsidRPr="00000000" w14:paraId="00000D5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5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Input/Output 1:</w:t>
      </w:r>
    </w:p>
    <w:p w:rsidR="00000000" w:rsidDel="00000000" w:rsidP="00000000" w:rsidRDefault="00000000" w:rsidRPr="00000000" w14:paraId="00000D5E">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D5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6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6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vijayakumar.r@rajalakshmi.edu.in</w:t>
      </w:r>
    </w:p>
    <w:p w:rsidR="00000000" w:rsidDel="00000000" w:rsidP="00000000" w:rsidRDefault="00000000" w:rsidRPr="00000000" w14:paraId="00000D6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6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6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6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edu.in</w:t>
      </w:r>
    </w:p>
    <w:p w:rsidR="00000000" w:rsidDel="00000000" w:rsidP="00000000" w:rsidRDefault="00000000" w:rsidRPr="00000000" w14:paraId="00000D6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rajalakshmi</w:t>
      </w:r>
    </w:p>
    <w:p w:rsidR="00000000" w:rsidDel="00000000" w:rsidP="00000000" w:rsidRDefault="00000000" w:rsidRPr="00000000" w14:paraId="00000D6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vijayakumar.r</w:t>
      </w:r>
    </w:p>
    <w:p w:rsidR="00000000" w:rsidDel="00000000" w:rsidP="00000000" w:rsidRDefault="00000000" w:rsidRPr="00000000" w14:paraId="00000D6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6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D6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 input()</w:t>
      </w:r>
    </w:p>
    <w:p w:rsidR="00000000" w:rsidDel="00000000" w:rsidP="00000000" w:rsidRDefault="00000000" w:rsidRPr="00000000" w14:paraId="00000D6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ext = a.split('@')[0]</w:t>
      </w:r>
    </w:p>
    <w:p w:rsidR="00000000" w:rsidDel="00000000" w:rsidP="00000000" w:rsidRDefault="00000000" w:rsidRPr="00000000" w14:paraId="00000D6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dom = a.split('@')[1].split('.')[0]</w:t>
      </w:r>
    </w:p>
    <w:p w:rsidR="00000000" w:rsidDel="00000000" w:rsidP="00000000" w:rsidRDefault="00000000" w:rsidRPr="00000000" w14:paraId="00000D6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userno = a.find('.')</w:t>
      </w:r>
    </w:p>
    <w:p w:rsidR="00000000" w:rsidDel="00000000" w:rsidP="00000000" w:rsidRDefault="00000000" w:rsidRPr="00000000" w14:paraId="00000D6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user = a[userno+1:]</w:t>
      </w:r>
    </w:p>
    <w:p w:rsidR="00000000" w:rsidDel="00000000" w:rsidP="00000000" w:rsidRDefault="00000000" w:rsidRPr="00000000" w14:paraId="00000D6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print(user)</w:t>
      </w:r>
    </w:p>
    <w:p w:rsidR="00000000" w:rsidDel="00000000" w:rsidP="00000000" w:rsidRDefault="00000000" w:rsidRPr="00000000" w14:paraId="00000D7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print(dom, end='\n')</w:t>
      </w:r>
    </w:p>
    <w:p w:rsidR="00000000" w:rsidDel="00000000" w:rsidP="00000000" w:rsidRDefault="00000000" w:rsidRPr="00000000" w14:paraId="00000D7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print(ext,end='\n')</w:t>
      </w:r>
    </w:p>
    <w:p w:rsidR="00000000" w:rsidDel="00000000" w:rsidP="00000000" w:rsidRDefault="00000000" w:rsidRPr="00000000" w14:paraId="00000D7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7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663700"/>
            <wp:effectExtent b="0" l="0" r="0" t="0"/>
            <wp:docPr id="151" name="image131.png"/>
            <a:graphic>
              <a:graphicData uri="http://schemas.openxmlformats.org/drawingml/2006/picture">
                <pic:pic>
                  <pic:nvPicPr>
                    <pic:cNvPr id="0" name="image131.png"/>
                    <pic:cNvPicPr preferRelativeResize="0"/>
                  </pic:nvPicPr>
                  <pic:blipFill>
                    <a:blip r:embed="rId99"/>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D74">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D75">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D76">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7">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8">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9">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A">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B">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C">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D">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E">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F">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80">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81">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82">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83">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84">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85">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color w:val="000000"/>
          <w:sz w:val="36"/>
          <w:szCs w:val="36"/>
          <w:rtl w:val="0"/>
        </w:rPr>
        <w:t xml:space="preserve">07 - Functions</w:t>
      </w:r>
      <w:r w:rsidDel="00000000" w:rsidR="00000000" w:rsidRPr="00000000">
        <w:rPr>
          <w:rtl w:val="0"/>
        </w:rPr>
      </w:r>
    </w:p>
    <w:p w:rsidR="00000000" w:rsidDel="00000000" w:rsidP="00000000" w:rsidRDefault="00000000" w:rsidRPr="00000000" w14:paraId="00000D86">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D87">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D8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7.1 </w:t>
        <w:tab/>
        <w:tab/>
        <w:tab/>
        <w:tab/>
        <w:t xml:space="preserve">Date:</w:t>
      </w:r>
    </w:p>
    <w:p w:rsidR="00000000" w:rsidDel="00000000" w:rsidP="00000000" w:rsidRDefault="00000000" w:rsidRPr="00000000" w14:paraId="00000D8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D8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2"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2" name="image126.png"/>
                <a:graphic>
                  <a:graphicData uri="http://schemas.openxmlformats.org/drawingml/2006/picture">
                    <pic:pic>
                      <pic:nvPicPr>
                        <pic:cNvPr id="0" name="image126.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D8B">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Abundant Number</w:t>
      </w:r>
    </w:p>
    <w:p w:rsidR="00000000" w:rsidDel="00000000" w:rsidP="00000000" w:rsidRDefault="00000000" w:rsidRPr="00000000" w14:paraId="00000D8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abundant number is a number for which the sum of its proper divisors is greater than the number itself. Proper divisors of the number are those that are strictly lesser than the number.</w:t>
      </w:r>
    </w:p>
    <w:p w:rsidR="00000000" w:rsidDel="00000000" w:rsidP="00000000" w:rsidRDefault="00000000" w:rsidRPr="00000000" w14:paraId="00000D8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8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8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Take input an integer from stdin</w:t>
      </w:r>
    </w:p>
    <w:p w:rsidR="00000000" w:rsidDel="00000000" w:rsidP="00000000" w:rsidRDefault="00000000" w:rsidRPr="00000000" w14:paraId="00000D90">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p>
    <w:p w:rsidR="00000000" w:rsidDel="00000000" w:rsidP="00000000" w:rsidRDefault="00000000" w:rsidRPr="00000000" w14:paraId="00000D9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Return Yes if given number is Abundant. Otherwise, print No</w:t>
      </w:r>
    </w:p>
    <w:p w:rsidR="00000000" w:rsidDel="00000000" w:rsidP="00000000" w:rsidRDefault="00000000" w:rsidRPr="00000000" w14:paraId="00000D92">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Example input:</w:t>
      </w:r>
    </w:p>
    <w:p w:rsidR="00000000" w:rsidDel="00000000" w:rsidP="00000000" w:rsidRDefault="00000000" w:rsidRPr="00000000" w14:paraId="00000D9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w:t>
      </w:r>
    </w:p>
    <w:p w:rsidR="00000000" w:rsidDel="00000000" w:rsidP="00000000" w:rsidRDefault="00000000" w:rsidRPr="00000000" w14:paraId="00000D9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9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D9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D9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proper divisors of 12 are: 1, 2, 3, 4, 6, whose sum is 1 + 2 + 3 + 4 + 6 = 16. Since sum of proper divisors is greater than the given number, 12 is an abundant number.</w:t>
      </w:r>
    </w:p>
    <w:p w:rsidR="00000000" w:rsidDel="00000000" w:rsidP="00000000" w:rsidRDefault="00000000" w:rsidRPr="00000000" w14:paraId="00000D98">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Example input:</w:t>
      </w:r>
    </w:p>
    <w:p w:rsidR="00000000" w:rsidDel="00000000" w:rsidP="00000000" w:rsidRDefault="00000000" w:rsidRPr="00000000" w14:paraId="00000D9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13</w:t>
      </w:r>
    </w:p>
    <w:p w:rsidR="00000000" w:rsidDel="00000000" w:rsidP="00000000" w:rsidRDefault="00000000" w:rsidRPr="00000000" w14:paraId="00000D9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9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p w:rsidR="00000000" w:rsidDel="00000000" w:rsidP="00000000" w:rsidRDefault="00000000" w:rsidRPr="00000000" w14:paraId="00000D9C">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p>
    <w:p w:rsidR="00000000" w:rsidDel="00000000" w:rsidP="00000000" w:rsidRDefault="00000000" w:rsidRPr="00000000" w14:paraId="00000D9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proper divisors of 13 is: 1, whose sum is 1. Since sum of proper divisors is not greater than the given number, 13 is not an abundant number.</w:t>
      </w:r>
    </w:p>
    <w:p w:rsidR="00000000" w:rsidDel="00000000" w:rsidP="00000000" w:rsidRDefault="00000000" w:rsidRPr="00000000" w14:paraId="00000D9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9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DA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w:t>
        <w:tab/>
        <w:tab/>
        <w:tab/>
        <w:tab/>
        <w:t xml:space="preserve">Result</w:t>
      </w:r>
    </w:p>
    <w:p w:rsidR="00000000" w:rsidDel="00000000" w:rsidP="00000000" w:rsidRDefault="00000000" w:rsidRPr="00000000" w14:paraId="00000DA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print(abundant(12))</w:t>
        <w:tab/>
        <w:tab/>
        <w:t xml:space="preserve">Yes</w:t>
      </w:r>
    </w:p>
    <w:p w:rsidR="00000000" w:rsidDel="00000000" w:rsidP="00000000" w:rsidRDefault="00000000" w:rsidRPr="00000000" w14:paraId="00000DA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print(abundant(13))</w:t>
        <w:tab/>
        <w:tab/>
        <w:t xml:space="preserve">No</w:t>
      </w:r>
    </w:p>
    <w:p w:rsidR="00000000" w:rsidDel="00000000" w:rsidP="00000000" w:rsidRDefault="00000000" w:rsidRPr="00000000" w14:paraId="00000DA3">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tl w:val="0"/>
        </w:rPr>
      </w:r>
    </w:p>
    <w:p w:rsidR="00000000" w:rsidDel="00000000" w:rsidP="00000000" w:rsidRDefault="00000000" w:rsidRPr="00000000" w14:paraId="00000DA4">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tl w:val="0"/>
        </w:rPr>
      </w:r>
    </w:p>
    <w:p w:rsidR="00000000" w:rsidDel="00000000" w:rsidP="00000000" w:rsidRDefault="00000000" w:rsidRPr="00000000" w14:paraId="00000DA5">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tl w:val="0"/>
        </w:rPr>
      </w:r>
    </w:p>
    <w:p w:rsidR="00000000" w:rsidDel="00000000" w:rsidP="00000000" w:rsidRDefault="00000000" w:rsidRPr="00000000" w14:paraId="00000DA6">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tl w:val="0"/>
        </w:rPr>
      </w:r>
    </w:p>
    <w:p w:rsidR="00000000" w:rsidDel="00000000" w:rsidP="00000000" w:rsidRDefault="00000000" w:rsidRPr="00000000" w14:paraId="00000DA7">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tl w:val="0"/>
        </w:rPr>
      </w:r>
    </w:p>
    <w:p w:rsidR="00000000" w:rsidDel="00000000" w:rsidP="00000000" w:rsidRDefault="00000000" w:rsidRPr="00000000" w14:paraId="00000DA8">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PROGRAM:</w:t>
      </w:r>
    </w:p>
    <w:p w:rsidR="00000000" w:rsidDel="00000000" w:rsidP="00000000" w:rsidRDefault="00000000" w:rsidRPr="00000000" w14:paraId="00000DA9">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def abundant(n):</w:t>
      </w:r>
    </w:p>
    <w:p w:rsidR="00000000" w:rsidDel="00000000" w:rsidP="00000000" w:rsidRDefault="00000000" w:rsidRPr="00000000" w14:paraId="00000DAA">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l,s=[],0</w:t>
      </w:r>
    </w:p>
    <w:p w:rsidR="00000000" w:rsidDel="00000000" w:rsidP="00000000" w:rsidRDefault="00000000" w:rsidRPr="00000000" w14:paraId="00000DAB">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for i in range(1,int(n//2)+1):</w:t>
      </w:r>
    </w:p>
    <w:p w:rsidR="00000000" w:rsidDel="00000000" w:rsidP="00000000" w:rsidRDefault="00000000" w:rsidRPr="00000000" w14:paraId="00000DAC">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if(n%i==0):</w:t>
      </w:r>
    </w:p>
    <w:p w:rsidR="00000000" w:rsidDel="00000000" w:rsidP="00000000" w:rsidRDefault="00000000" w:rsidRPr="00000000" w14:paraId="00000DAD">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l.append(i)</w:t>
      </w:r>
    </w:p>
    <w:p w:rsidR="00000000" w:rsidDel="00000000" w:rsidP="00000000" w:rsidRDefault="00000000" w:rsidRPr="00000000" w14:paraId="00000DAE">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for i in l:</w:t>
      </w:r>
    </w:p>
    <w:p w:rsidR="00000000" w:rsidDel="00000000" w:rsidP="00000000" w:rsidRDefault="00000000" w:rsidRPr="00000000" w14:paraId="00000DAF">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s+=i</w:t>
      </w:r>
    </w:p>
    <w:p w:rsidR="00000000" w:rsidDel="00000000" w:rsidP="00000000" w:rsidRDefault="00000000" w:rsidRPr="00000000" w14:paraId="00000DB0">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if(s&gt;n):</w:t>
      </w:r>
    </w:p>
    <w:p w:rsidR="00000000" w:rsidDel="00000000" w:rsidP="00000000" w:rsidRDefault="00000000" w:rsidRPr="00000000" w14:paraId="00000DB1">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return("Yes")</w:t>
      </w:r>
    </w:p>
    <w:p w:rsidR="00000000" w:rsidDel="00000000" w:rsidP="00000000" w:rsidRDefault="00000000" w:rsidRPr="00000000" w14:paraId="00000DB2">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else:</w:t>
      </w:r>
    </w:p>
    <w:p w:rsidR="00000000" w:rsidDel="00000000" w:rsidP="00000000" w:rsidRDefault="00000000" w:rsidRPr="00000000" w14:paraId="00000DB3">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return("No")</w:t>
      </w:r>
    </w:p>
    <w:p w:rsidR="00000000" w:rsidDel="00000000" w:rsidP="00000000" w:rsidRDefault="00000000" w:rsidRPr="00000000" w14:paraId="00000DB4">
      <w:pPr>
        <w:shd w:fill="ffffff" w:val="clear"/>
        <w:spacing w:after="280" w:before="280" w:line="240" w:lineRule="auto"/>
        <w:rPr>
          <w:rFonts w:ascii="Century Schoolbook" w:cs="Century Schoolbook" w:eastAsia="Century Schoolbook" w:hAnsi="Century Schoolbook"/>
          <w:sz w:val="23"/>
          <w:szCs w:val="23"/>
          <w:shd w:fill="e7f3f5" w:val="clear"/>
        </w:rPr>
      </w:pPr>
      <w:r w:rsidDel="00000000" w:rsidR="00000000" w:rsidRPr="00000000">
        <w:rPr>
          <w:rFonts w:ascii="Century Schoolbook" w:cs="Century Schoolbook" w:eastAsia="Century Schoolbook" w:hAnsi="Century Schoolbook"/>
          <w:sz w:val="23"/>
          <w:szCs w:val="23"/>
          <w:shd w:fill="e7f3f5" w:val="clear"/>
        </w:rPr>
        <w:drawing>
          <wp:inline distB="114300" distT="114300" distL="114300" distR="114300">
            <wp:extent cx="5943600" cy="2057400"/>
            <wp:effectExtent b="0" l="0" r="0" t="0"/>
            <wp:docPr id="148" name="image127.png"/>
            <a:graphic>
              <a:graphicData uri="http://schemas.openxmlformats.org/drawingml/2006/picture">
                <pic:pic>
                  <pic:nvPicPr>
                    <pic:cNvPr id="0" name="image127.png"/>
                    <pic:cNvPicPr preferRelativeResize="0"/>
                  </pic:nvPicPr>
                  <pic:blipFill>
                    <a:blip r:embed="rId100"/>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DB5">
      <w:pPr>
        <w:rPr>
          <w:rFonts w:ascii="Century Schoolbook" w:cs="Century Schoolbook" w:eastAsia="Century Schoolbook" w:hAnsi="Century Schoolbook"/>
          <w:b w:val="1"/>
          <w:sz w:val="32"/>
          <w:szCs w:val="32"/>
          <w:shd w:fill="e7f3f5" w:val="clear"/>
        </w:rPr>
      </w:pPr>
      <w:r w:rsidDel="00000000" w:rsidR="00000000" w:rsidRPr="00000000">
        <w:br w:type="page"/>
      </w:r>
      <w:r w:rsidDel="00000000" w:rsidR="00000000" w:rsidRPr="00000000">
        <w:rPr>
          <w:rtl w:val="0"/>
        </w:rPr>
      </w:r>
    </w:p>
    <w:p w:rsidR="00000000" w:rsidDel="00000000" w:rsidP="00000000" w:rsidRDefault="00000000" w:rsidRPr="00000000" w14:paraId="00000DB6">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DB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7.2 </w:t>
        <w:tab/>
        <w:tab/>
        <w:tab/>
        <w:tab/>
        <w:t xml:space="preserve">Date:</w:t>
      </w:r>
    </w:p>
    <w:p w:rsidR="00000000" w:rsidDel="00000000" w:rsidP="00000000" w:rsidRDefault="00000000" w:rsidRPr="00000000" w14:paraId="00000DB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DB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6"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6" name="image71.png"/>
                <a:graphic>
                  <a:graphicData uri="http://schemas.openxmlformats.org/drawingml/2006/picture">
                    <pic:pic>
                      <pic:nvPicPr>
                        <pic:cNvPr id="0" name="image71.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DBA">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color w:val="000000"/>
          <w:sz w:val="32"/>
          <w:szCs w:val="32"/>
          <w:u w:val="single"/>
          <w:rtl w:val="0"/>
        </w:rPr>
        <w:t xml:space="preserve">Automorphic number or not</w:t>
      </w:r>
      <w:r w:rsidDel="00000000" w:rsidR="00000000" w:rsidRPr="00000000">
        <w:rPr>
          <w:rtl w:val="0"/>
        </w:rPr>
      </w:r>
    </w:p>
    <w:p w:rsidR="00000000" w:rsidDel="00000000" w:rsidP="00000000" w:rsidRDefault="00000000" w:rsidRPr="00000000" w14:paraId="00000DB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automorphic number is a number whose square ends with the number itself. For example, 5 is an automorphic number because 5*5 =25. The last digit is 5 which same as the given number. </w:t>
      </w:r>
    </w:p>
    <w:p w:rsidR="00000000" w:rsidDel="00000000" w:rsidP="00000000" w:rsidRDefault="00000000" w:rsidRPr="00000000" w14:paraId="00000DB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B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the number is not valid, it should display “Invalid input”.</w:t>
      </w:r>
    </w:p>
    <w:p w:rsidR="00000000" w:rsidDel="00000000" w:rsidP="00000000" w:rsidRDefault="00000000" w:rsidRPr="00000000" w14:paraId="00000DB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it is an automorphic number display “Automorphic” else display “Not Automorphic”.</w:t>
      </w:r>
    </w:p>
    <w:p w:rsidR="00000000" w:rsidDel="00000000" w:rsidP="00000000" w:rsidRDefault="00000000" w:rsidRPr="00000000" w14:paraId="00000DB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DC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Take a Integer from Stdin </w:t>
      </w:r>
    </w:p>
    <w:p w:rsidR="00000000" w:rsidDel="00000000" w:rsidP="00000000" w:rsidRDefault="00000000" w:rsidRPr="00000000" w14:paraId="00000DC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 </w:t>
      </w:r>
    </w:p>
    <w:p w:rsidR="00000000" w:rsidDel="00000000" w:rsidP="00000000" w:rsidRDefault="00000000" w:rsidRPr="00000000" w14:paraId="00000DC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Automorphic if given number is Automorphic number, otherwise Not Automorphic </w:t>
      </w:r>
    </w:p>
    <w:p w:rsidR="00000000" w:rsidDel="00000000" w:rsidP="00000000" w:rsidRDefault="00000000" w:rsidRPr="00000000" w14:paraId="00000DC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 5 Output: Automorphic Example input: 25 Output: Automorphic Example input: 7 Output: Not Automorphic</w:t>
      </w:r>
    </w:p>
    <w:p w:rsidR="00000000" w:rsidDel="00000000" w:rsidP="00000000" w:rsidRDefault="00000000" w:rsidRPr="00000000" w14:paraId="00000DC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DC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w:t>
        <w:tab/>
        <w:tab/>
        <w:tab/>
        <w:tab/>
        <w:t xml:space="preserve">Result</w:t>
      </w:r>
    </w:p>
    <w:p w:rsidR="00000000" w:rsidDel="00000000" w:rsidP="00000000" w:rsidRDefault="00000000" w:rsidRPr="00000000" w14:paraId="00000DC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print(automorphic(5))</w:t>
        <w:tab/>
        <w:t xml:space="preserve">Automorphic</w:t>
      </w:r>
    </w:p>
    <w:p w:rsidR="00000000" w:rsidDel="00000000" w:rsidP="00000000" w:rsidRDefault="00000000" w:rsidRPr="00000000" w14:paraId="00000DC8">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9">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A">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B">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C">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D">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E">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F">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D0">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D1">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D2">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D3">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D4">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D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DD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automorphic(n):</w:t>
      </w:r>
    </w:p>
    <w:p w:rsidR="00000000" w:rsidDel="00000000" w:rsidP="00000000" w:rsidRDefault="00000000" w:rsidRPr="00000000" w14:paraId="00000DD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a=str(n*n)</w:t>
      </w:r>
    </w:p>
    <w:p w:rsidR="00000000" w:rsidDel="00000000" w:rsidP="00000000" w:rsidRDefault="00000000" w:rsidRPr="00000000" w14:paraId="00000DD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if(int(a[-1])==n):</w:t>
      </w:r>
    </w:p>
    <w:p w:rsidR="00000000" w:rsidDel="00000000" w:rsidP="00000000" w:rsidRDefault="00000000" w:rsidRPr="00000000" w14:paraId="00000DD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return("Automorphic")</w:t>
      </w:r>
    </w:p>
    <w:p w:rsidR="00000000" w:rsidDel="00000000" w:rsidP="00000000" w:rsidRDefault="00000000" w:rsidRPr="00000000" w14:paraId="00000DD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DD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return("Not Automorphic")</w:t>
      </w:r>
    </w:p>
    <w:p w:rsidR="00000000" w:rsidDel="00000000" w:rsidP="00000000" w:rsidRDefault="00000000" w:rsidRPr="00000000" w14:paraId="00000DD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981200"/>
            <wp:effectExtent b="0" l="0" r="0" t="0"/>
            <wp:docPr id="149" name="image129.png"/>
            <a:graphic>
              <a:graphicData uri="http://schemas.openxmlformats.org/drawingml/2006/picture">
                <pic:pic>
                  <pic:nvPicPr>
                    <pic:cNvPr id="0" name="image129.png"/>
                    <pic:cNvPicPr preferRelativeResize="0"/>
                  </pic:nvPicPr>
                  <pic:blipFill>
                    <a:blip r:embed="rId101"/>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DDD">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DDE">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DDF">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DE0">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DE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7.3 </w:t>
        <w:tab/>
        <w:tab/>
        <w:tab/>
        <w:tab/>
        <w:t xml:space="preserve">Date:</w:t>
      </w:r>
    </w:p>
    <w:p w:rsidR="00000000" w:rsidDel="00000000" w:rsidP="00000000" w:rsidRDefault="00000000" w:rsidRPr="00000000" w14:paraId="00000DE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DE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8"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8" name="image80.png"/>
                <a:graphic>
                  <a:graphicData uri="http://schemas.openxmlformats.org/drawingml/2006/picture">
                    <pic:pic>
                      <pic:nvPicPr>
                        <pic:cNvPr id="0" name="image80.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DE4">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Check Product of Digits</w:t>
      </w:r>
    </w:p>
    <w:p w:rsidR="00000000" w:rsidDel="00000000" w:rsidP="00000000" w:rsidRDefault="00000000" w:rsidRPr="00000000" w14:paraId="00000DE5">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Write a code to check whether product of digits at even places is divisible by sum of digits at odd place of a positive integer.</w:t>
      </w:r>
    </w:p>
    <w:p w:rsidR="00000000" w:rsidDel="00000000" w:rsidP="00000000" w:rsidRDefault="00000000" w:rsidRPr="00000000" w14:paraId="00000DE6">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Format:</w:t>
      </w:r>
    </w:p>
    <w:p w:rsidR="00000000" w:rsidDel="00000000" w:rsidP="00000000" w:rsidRDefault="00000000" w:rsidRPr="00000000" w14:paraId="00000DE7">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E8">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Take an input integer from stdin.</w:t>
      </w:r>
    </w:p>
    <w:p w:rsidR="00000000" w:rsidDel="00000000" w:rsidP="00000000" w:rsidRDefault="00000000" w:rsidRPr="00000000" w14:paraId="00000DE9">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EA">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 Format:</w:t>
      </w:r>
    </w:p>
    <w:p w:rsidR="00000000" w:rsidDel="00000000" w:rsidP="00000000" w:rsidRDefault="00000000" w:rsidRPr="00000000" w14:paraId="00000DEB">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EC">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 TRUE or FALSE.</w:t>
      </w:r>
    </w:p>
    <w:p w:rsidR="00000000" w:rsidDel="00000000" w:rsidP="00000000" w:rsidRDefault="00000000" w:rsidRPr="00000000" w14:paraId="00000DED">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EE">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Example Input:</w:t>
      </w:r>
    </w:p>
    <w:p w:rsidR="00000000" w:rsidDel="00000000" w:rsidP="00000000" w:rsidRDefault="00000000" w:rsidRPr="00000000" w14:paraId="00000DEF">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F0">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1256</w:t>
      </w:r>
    </w:p>
    <w:p w:rsidR="00000000" w:rsidDel="00000000" w:rsidP="00000000" w:rsidRDefault="00000000" w:rsidRPr="00000000" w14:paraId="00000DF1">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F2">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DF3">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F4">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TRUE</w:t>
      </w:r>
    </w:p>
    <w:p w:rsidR="00000000" w:rsidDel="00000000" w:rsidP="00000000" w:rsidRDefault="00000000" w:rsidRPr="00000000" w14:paraId="00000DF5">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F6">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Example Input:</w:t>
      </w:r>
    </w:p>
    <w:p w:rsidR="00000000" w:rsidDel="00000000" w:rsidP="00000000" w:rsidRDefault="00000000" w:rsidRPr="00000000" w14:paraId="00000DF7">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F8">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1595</w:t>
      </w:r>
    </w:p>
    <w:p w:rsidR="00000000" w:rsidDel="00000000" w:rsidP="00000000" w:rsidRDefault="00000000" w:rsidRPr="00000000" w14:paraId="00000DF9">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FA">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DFB">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FC">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FALSE</w:t>
      </w:r>
    </w:p>
    <w:p w:rsidR="00000000" w:rsidDel="00000000" w:rsidP="00000000" w:rsidRDefault="00000000" w:rsidRPr="00000000" w14:paraId="00000DFD">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FE">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example:</w:t>
      </w:r>
    </w:p>
    <w:p w:rsidR="00000000" w:rsidDel="00000000" w:rsidP="00000000" w:rsidRDefault="00000000" w:rsidRPr="00000000" w14:paraId="00000DFF">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tbl>
      <w:tblPr>
        <w:tblStyle w:val="Table29"/>
        <w:tblW w:w="3600.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7"/>
        <w:gridCol w:w="963"/>
        <w:tblGridChange w:id="0">
          <w:tblGrid>
            <w:gridCol w:w="2637"/>
            <w:gridCol w:w="96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00">
            <w:pPr>
              <w:spacing w:after="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01">
            <w:pPr>
              <w:spacing w:after="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0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print(productDigits(1256))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0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True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0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print(productDigits(1595))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0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False</w:t>
            </w:r>
          </w:p>
        </w:tc>
      </w:tr>
    </w:tbl>
    <w:p w:rsidR="00000000" w:rsidDel="00000000" w:rsidP="00000000" w:rsidRDefault="00000000" w:rsidRPr="00000000" w14:paraId="00000E06">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07">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productDigits(n):</w:t>
      </w:r>
    </w:p>
    <w:p w:rsidR="00000000" w:rsidDel="00000000" w:rsidP="00000000" w:rsidRDefault="00000000" w:rsidRPr="00000000" w14:paraId="00000E08">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  </w:t>
      </w:r>
    </w:p>
    <w:p w:rsidR="00000000" w:rsidDel="00000000" w:rsidP="00000000" w:rsidRDefault="00000000" w:rsidRPr="00000000" w14:paraId="00000E09">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a=str(n)</w:t>
      </w:r>
    </w:p>
    <w:p w:rsidR="00000000" w:rsidDel="00000000" w:rsidP="00000000" w:rsidRDefault="00000000" w:rsidRPr="00000000" w14:paraId="00000E0A">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s,p=0,1</w:t>
      </w:r>
    </w:p>
    <w:p w:rsidR="00000000" w:rsidDel="00000000" w:rsidP="00000000" w:rsidRDefault="00000000" w:rsidRPr="00000000" w14:paraId="00000E0B">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range(0,len(a),2):</w:t>
      </w:r>
    </w:p>
    <w:p w:rsidR="00000000" w:rsidDel="00000000" w:rsidP="00000000" w:rsidRDefault="00000000" w:rsidRPr="00000000" w14:paraId="00000E0C">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s+=int(a[i])</w:t>
      </w:r>
    </w:p>
    <w:p w:rsidR="00000000" w:rsidDel="00000000" w:rsidP="00000000" w:rsidRDefault="00000000" w:rsidRPr="00000000" w14:paraId="00000E0D">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range(1,len(a),2):</w:t>
      </w:r>
    </w:p>
    <w:p w:rsidR="00000000" w:rsidDel="00000000" w:rsidP="00000000" w:rsidRDefault="00000000" w:rsidRPr="00000000" w14:paraId="00000E0E">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p*=int(a[i])</w:t>
      </w:r>
    </w:p>
    <w:p w:rsidR="00000000" w:rsidDel="00000000" w:rsidP="00000000" w:rsidRDefault="00000000" w:rsidRPr="00000000" w14:paraId="00000E0F">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if(p%s==0):</w:t>
      </w:r>
    </w:p>
    <w:p w:rsidR="00000000" w:rsidDel="00000000" w:rsidP="00000000" w:rsidRDefault="00000000" w:rsidRPr="00000000" w14:paraId="00000E10">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return("True")</w:t>
      </w:r>
    </w:p>
    <w:p w:rsidR="00000000" w:rsidDel="00000000" w:rsidP="00000000" w:rsidRDefault="00000000" w:rsidRPr="00000000" w14:paraId="00000E11">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E12">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return("False")</w:t>
      </w:r>
    </w:p>
    <w:p w:rsidR="00000000" w:rsidDel="00000000" w:rsidP="00000000" w:rsidRDefault="00000000" w:rsidRPr="00000000" w14:paraId="00000E13">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E14">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2120900"/>
            <wp:effectExtent b="0" l="0" r="0" t="0"/>
            <wp:docPr id="172" name="image171.png"/>
            <a:graphic>
              <a:graphicData uri="http://schemas.openxmlformats.org/drawingml/2006/picture">
                <pic:pic>
                  <pic:nvPicPr>
                    <pic:cNvPr id="0" name="image171.png"/>
                    <pic:cNvPicPr preferRelativeResize="0"/>
                  </pic:nvPicPr>
                  <pic:blipFill>
                    <a:blip r:embed="rId102"/>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E15">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16">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1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7.4 </w:t>
        <w:tab/>
        <w:tab/>
        <w:tab/>
        <w:tab/>
        <w:t xml:space="preserve">Date:</w:t>
      </w:r>
    </w:p>
    <w:p w:rsidR="00000000" w:rsidDel="00000000" w:rsidP="00000000" w:rsidRDefault="00000000" w:rsidRPr="00000000" w14:paraId="00000E1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E1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8"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8"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E1A">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Christmas Discount</w:t>
      </w:r>
    </w:p>
    <w:p w:rsidR="00000000" w:rsidDel="00000000" w:rsidP="00000000" w:rsidRDefault="00000000" w:rsidRPr="00000000" w14:paraId="00000E1B">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e-commerce company plans to give their customers a special discount for Christmas.</w:t>
      </w:r>
    </w:p>
    <w:p w:rsidR="00000000" w:rsidDel="00000000" w:rsidP="00000000" w:rsidRDefault="00000000" w:rsidRPr="00000000" w14:paraId="00000E1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They are planning to offer a flat discount. The discount value is calculated as the sum of all the prime digits in the total bill amount.</w:t>
      </w:r>
    </w:p>
    <w:p w:rsidR="00000000" w:rsidDel="00000000" w:rsidP="00000000" w:rsidRDefault="00000000" w:rsidRPr="00000000" w14:paraId="00000E1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an python code to find the discount value for the given total bill amount.</w:t>
      </w:r>
    </w:p>
    <w:p w:rsidR="00000000" w:rsidDel="00000000" w:rsidP="00000000" w:rsidRDefault="00000000" w:rsidRPr="00000000" w14:paraId="00000E1E">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p>
    <w:p w:rsidR="00000000" w:rsidDel="00000000" w:rsidP="00000000" w:rsidRDefault="00000000" w:rsidRPr="00000000" w14:paraId="00000E1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&lt;= orderValue&lt; 10e</w:t>
      </w:r>
      <w:r w:rsidDel="00000000" w:rsidR="00000000" w:rsidRPr="00000000">
        <w:rPr>
          <w:rFonts w:ascii="Century Schoolbook" w:cs="Century Schoolbook" w:eastAsia="Century Schoolbook" w:hAnsi="Century Schoolbook"/>
          <w:color w:val="001a1e"/>
          <w:sz w:val="23"/>
          <w:szCs w:val="23"/>
          <w:vertAlign w:val="superscript"/>
          <w:rtl w:val="0"/>
        </w:rPr>
        <w:t xml:space="preserve">100000</w:t>
      </w:r>
      <w:r w:rsidDel="00000000" w:rsidR="00000000" w:rsidRPr="00000000">
        <w:rPr>
          <w:rtl w:val="0"/>
        </w:rPr>
      </w:r>
    </w:p>
    <w:p w:rsidR="00000000" w:rsidDel="00000000" w:rsidP="00000000" w:rsidRDefault="00000000" w:rsidRPr="00000000" w14:paraId="00000E2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E2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input consists of an integer orderValue, representing the total bill amount.</w:t>
      </w:r>
    </w:p>
    <w:p w:rsidR="00000000" w:rsidDel="00000000" w:rsidP="00000000" w:rsidRDefault="00000000" w:rsidRPr="00000000" w14:paraId="00000E2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E2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an integer representing the discount value for the given total bill amount.</w:t>
      </w:r>
    </w:p>
    <w:p w:rsidR="00000000" w:rsidDel="00000000" w:rsidP="00000000" w:rsidRDefault="00000000" w:rsidRPr="00000000" w14:paraId="00000E2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E2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578</w:t>
      </w:r>
    </w:p>
    <w:p w:rsidR="00000000" w:rsidDel="00000000" w:rsidP="00000000" w:rsidRDefault="00000000" w:rsidRPr="00000000" w14:paraId="00000E2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E2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12</w:t>
      </w:r>
    </w:p>
    <w:p w:rsidR="00000000" w:rsidDel="00000000" w:rsidP="00000000" w:rsidRDefault="00000000" w:rsidRPr="00000000" w14:paraId="00000E28">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0"/>
        <w:tblW w:w="3993.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96"/>
        <w:gridCol w:w="997"/>
        <w:tblGridChange w:id="0">
          <w:tblGrid>
            <w:gridCol w:w="2996"/>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2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2A">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2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print(christmasDiscount(578))</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2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w:t>
            </w:r>
          </w:p>
        </w:tc>
      </w:tr>
    </w:tbl>
    <w:p w:rsidR="00000000" w:rsidDel="00000000" w:rsidP="00000000" w:rsidRDefault="00000000" w:rsidRPr="00000000" w14:paraId="00000E2D">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2E">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E2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christmasDiscount(n):</w:t>
      </w:r>
    </w:p>
    <w:p w:rsidR="00000000" w:rsidDel="00000000" w:rsidP="00000000" w:rsidRDefault="00000000" w:rsidRPr="00000000" w14:paraId="00000E3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res=0</w:t>
      </w:r>
    </w:p>
    <w:p w:rsidR="00000000" w:rsidDel="00000000" w:rsidP="00000000" w:rsidRDefault="00000000" w:rsidRPr="00000000" w14:paraId="00000E3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while n!=0:</w:t>
      </w:r>
    </w:p>
    <w:p w:rsidR="00000000" w:rsidDel="00000000" w:rsidP="00000000" w:rsidRDefault="00000000" w:rsidRPr="00000000" w14:paraId="00000E3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rem=n%10</w:t>
      </w:r>
    </w:p>
    <w:p w:rsidR="00000000" w:rsidDel="00000000" w:rsidP="00000000" w:rsidRDefault="00000000" w:rsidRPr="00000000" w14:paraId="00000E3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flag=0</w:t>
      </w:r>
    </w:p>
    <w:p w:rsidR="00000000" w:rsidDel="00000000" w:rsidP="00000000" w:rsidRDefault="00000000" w:rsidRPr="00000000" w14:paraId="00000E3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i in range(1,rem+1):</w:t>
      </w:r>
    </w:p>
    <w:p w:rsidR="00000000" w:rsidDel="00000000" w:rsidP="00000000" w:rsidRDefault="00000000" w:rsidRPr="00000000" w14:paraId="00000E3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rem%i==0:</w:t>
      </w:r>
    </w:p>
    <w:p w:rsidR="00000000" w:rsidDel="00000000" w:rsidP="00000000" w:rsidRDefault="00000000" w:rsidRPr="00000000" w14:paraId="00000E3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flag+=1</w:t>
      </w:r>
    </w:p>
    <w:p w:rsidR="00000000" w:rsidDel="00000000" w:rsidP="00000000" w:rsidRDefault="00000000" w:rsidRPr="00000000" w14:paraId="00000E3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flag==2:</w:t>
      </w:r>
    </w:p>
    <w:p w:rsidR="00000000" w:rsidDel="00000000" w:rsidP="00000000" w:rsidRDefault="00000000" w:rsidRPr="00000000" w14:paraId="00000E3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res=res+rem</w:t>
      </w:r>
    </w:p>
    <w:p w:rsidR="00000000" w:rsidDel="00000000" w:rsidP="00000000" w:rsidRDefault="00000000" w:rsidRPr="00000000" w14:paraId="00000E3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n=n//10</w:t>
      </w:r>
    </w:p>
    <w:p w:rsidR="00000000" w:rsidDel="00000000" w:rsidP="00000000" w:rsidRDefault="00000000" w:rsidRPr="00000000" w14:paraId="00000E3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res</w:t>
      </w:r>
    </w:p>
    <w:p w:rsidR="00000000" w:rsidDel="00000000" w:rsidP="00000000" w:rsidRDefault="00000000" w:rsidRPr="00000000" w14:paraId="00000E3B">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3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E3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778000"/>
            <wp:effectExtent b="0" l="0" r="0" t="0"/>
            <wp:docPr id="164" name="image160.png"/>
            <a:graphic>
              <a:graphicData uri="http://schemas.openxmlformats.org/drawingml/2006/picture">
                <pic:pic>
                  <pic:nvPicPr>
                    <pic:cNvPr id="0" name="image160.png"/>
                    <pic:cNvPicPr preferRelativeResize="0"/>
                  </pic:nvPicPr>
                  <pic:blipFill>
                    <a:blip r:embed="rId103"/>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E3E">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3F">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4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7.5 </w:t>
        <w:tab/>
        <w:tab/>
        <w:tab/>
        <w:tab/>
        <w:t xml:space="preserve">Date:</w:t>
      </w:r>
    </w:p>
    <w:p w:rsidR="00000000" w:rsidDel="00000000" w:rsidP="00000000" w:rsidRDefault="00000000" w:rsidRPr="00000000" w14:paraId="00000E4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E4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3"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3" name="image88.png"/>
                <a:graphic>
                  <a:graphicData uri="http://schemas.openxmlformats.org/drawingml/2006/picture">
                    <pic:pic>
                      <pic:nvPicPr>
                        <pic:cNvPr id="0" name="image88.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E43">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highlight w:val="white"/>
        </w:rPr>
      </w:pPr>
      <w:r w:rsidDel="00000000" w:rsidR="00000000" w:rsidRPr="00000000">
        <w:rPr>
          <w:rFonts w:ascii="Century Schoolbook" w:cs="Century Schoolbook" w:eastAsia="Century Schoolbook" w:hAnsi="Century Schoolbook"/>
          <w:b w:val="1"/>
          <w:color w:val="000000"/>
          <w:sz w:val="32"/>
          <w:szCs w:val="32"/>
          <w:u w:val="single"/>
          <w:rtl w:val="0"/>
        </w:rPr>
        <w:t xml:space="preserve">Coin Change</w:t>
      </w:r>
      <w:r w:rsidDel="00000000" w:rsidR="00000000" w:rsidRPr="00000000">
        <w:rPr>
          <w:rtl w:val="0"/>
        </w:rPr>
      </w:r>
    </w:p>
    <w:p w:rsidR="00000000" w:rsidDel="00000000" w:rsidP="00000000" w:rsidRDefault="00000000" w:rsidRPr="00000000" w14:paraId="00000E4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complete function to implement coin change making problem i.e. finding the minimum</w:t>
      </w:r>
    </w:p>
    <w:p w:rsidR="00000000" w:rsidDel="00000000" w:rsidP="00000000" w:rsidRDefault="00000000" w:rsidRPr="00000000" w14:paraId="00000E4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number of coins of certain denominations that add up to given amount of money.</w:t>
      </w:r>
    </w:p>
    <w:p w:rsidR="00000000" w:rsidDel="00000000" w:rsidP="00000000" w:rsidRDefault="00000000" w:rsidRPr="00000000" w14:paraId="00000E4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only available coins are of values 1, 2, 3, 4</w:t>
      </w:r>
    </w:p>
    <w:p w:rsidR="00000000" w:rsidDel="00000000" w:rsidP="00000000" w:rsidRDefault="00000000" w:rsidRPr="00000000" w14:paraId="00000E4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E4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Integer input from stdin.</w:t>
      </w:r>
    </w:p>
    <w:p w:rsidR="00000000" w:rsidDel="00000000" w:rsidP="00000000" w:rsidRDefault="00000000" w:rsidRPr="00000000" w14:paraId="00000E4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E4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return the minimum number of coins required to meet the given target.</w:t>
      </w:r>
    </w:p>
    <w:p w:rsidR="00000000" w:rsidDel="00000000" w:rsidP="00000000" w:rsidRDefault="00000000" w:rsidRPr="00000000" w14:paraId="00000E4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E4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16</w:t>
      </w:r>
    </w:p>
    <w:p w:rsidR="00000000" w:rsidDel="00000000" w:rsidP="00000000" w:rsidRDefault="00000000" w:rsidRPr="00000000" w14:paraId="00000E4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E4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E4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E5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We need only 4 coins of value 4 each</w:t>
      </w:r>
    </w:p>
    <w:p w:rsidR="00000000" w:rsidDel="00000000" w:rsidP="00000000" w:rsidRDefault="00000000" w:rsidRPr="00000000" w14:paraId="00000E5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E5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25</w:t>
      </w:r>
    </w:p>
    <w:p w:rsidR="00000000" w:rsidDel="00000000" w:rsidP="00000000" w:rsidRDefault="00000000" w:rsidRPr="00000000" w14:paraId="00000E5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E5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7</w:t>
      </w:r>
    </w:p>
    <w:p w:rsidR="00000000" w:rsidDel="00000000" w:rsidP="00000000" w:rsidRDefault="00000000" w:rsidRPr="00000000" w14:paraId="00000E5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E56">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We need 6 coins of 4 value, and 1 coin of 1 value</w:t>
      </w:r>
    </w:p>
    <w:p w:rsidR="00000000" w:rsidDel="00000000" w:rsidP="00000000" w:rsidRDefault="00000000" w:rsidRPr="00000000" w14:paraId="00000E57">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E58">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def coinChange(amount):</w:t>
      </w:r>
    </w:p>
    <w:p w:rsidR="00000000" w:rsidDel="00000000" w:rsidP="00000000" w:rsidRDefault="00000000" w:rsidRPr="00000000" w14:paraId="00000E59">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Available coin denominations</w:t>
      </w:r>
    </w:p>
    <w:p w:rsidR="00000000" w:rsidDel="00000000" w:rsidP="00000000" w:rsidRDefault="00000000" w:rsidRPr="00000000" w14:paraId="00000E5A">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coins = [1, 2, 3, 4]</w:t>
      </w:r>
    </w:p>
    <w:p w:rsidR="00000000" w:rsidDel="00000000" w:rsidP="00000000" w:rsidRDefault="00000000" w:rsidRPr="00000000" w14:paraId="00000E5B">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Initialize a list to store the minimum number of coins for each amount from 0 to the target amount</w:t>
      </w:r>
    </w:p>
    <w:p w:rsidR="00000000" w:rsidDel="00000000" w:rsidP="00000000" w:rsidRDefault="00000000" w:rsidRPr="00000000" w14:paraId="00000E5C">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dp = [float('inf')] * (amount + 1)</w:t>
      </w:r>
    </w:p>
    <w:p w:rsidR="00000000" w:rsidDel="00000000" w:rsidP="00000000" w:rsidRDefault="00000000" w:rsidRPr="00000000" w14:paraId="00000E5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dp[0] = 0  # Base case: 0 coins needed to make amount 0</w:t>
      </w:r>
    </w:p>
    <w:p w:rsidR="00000000" w:rsidDel="00000000" w:rsidP="00000000" w:rsidRDefault="00000000" w:rsidRPr="00000000" w14:paraId="00000E5E">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r>
    </w:p>
    <w:p w:rsidR="00000000" w:rsidDel="00000000" w:rsidP="00000000" w:rsidRDefault="00000000" w:rsidRPr="00000000" w14:paraId="00000E5F">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Iterate through all amounts from 1 to the target amount</w:t>
      </w:r>
    </w:p>
    <w:p w:rsidR="00000000" w:rsidDel="00000000" w:rsidP="00000000" w:rsidRDefault="00000000" w:rsidRPr="00000000" w14:paraId="00000E60">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i in range(1, amount + 1):</w:t>
      </w:r>
    </w:p>
    <w:p w:rsidR="00000000" w:rsidDel="00000000" w:rsidP="00000000" w:rsidRDefault="00000000" w:rsidRPr="00000000" w14:paraId="00000E61">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Iterate through all available coin denominations</w:t>
      </w:r>
    </w:p>
    <w:p w:rsidR="00000000" w:rsidDel="00000000" w:rsidP="00000000" w:rsidRDefault="00000000" w:rsidRPr="00000000" w14:paraId="00000E62">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coin in coins:</w:t>
      </w:r>
    </w:p>
    <w:p w:rsidR="00000000" w:rsidDel="00000000" w:rsidP="00000000" w:rsidRDefault="00000000" w:rsidRPr="00000000" w14:paraId="00000E63">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 If the current coin denomination is less than or equal to the current amount</w:t>
      </w:r>
    </w:p>
    <w:p w:rsidR="00000000" w:rsidDel="00000000" w:rsidP="00000000" w:rsidRDefault="00000000" w:rsidRPr="00000000" w14:paraId="00000E64">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if coin &lt;= i:</w:t>
      </w:r>
    </w:p>
    <w:p w:rsidR="00000000" w:rsidDel="00000000" w:rsidP="00000000" w:rsidRDefault="00000000" w:rsidRPr="00000000" w14:paraId="00000E65">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 Update dp[i] to be the minimum between its current value and dp[i - coin] + 1</w:t>
      </w:r>
    </w:p>
    <w:p w:rsidR="00000000" w:rsidDel="00000000" w:rsidP="00000000" w:rsidRDefault="00000000" w:rsidRPr="00000000" w14:paraId="00000E66">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dp[i] = min(dp[i], dp[i - coin] + 1)</w:t>
      </w:r>
    </w:p>
    <w:p w:rsidR="00000000" w:rsidDel="00000000" w:rsidP="00000000" w:rsidRDefault="00000000" w:rsidRPr="00000000" w14:paraId="00000E67">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r>
    </w:p>
    <w:p w:rsidR="00000000" w:rsidDel="00000000" w:rsidP="00000000" w:rsidRDefault="00000000" w:rsidRPr="00000000" w14:paraId="00000E68">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The result is stored at dp[amount]</w:t>
      </w:r>
    </w:p>
    <w:p w:rsidR="00000000" w:rsidDel="00000000" w:rsidP="00000000" w:rsidRDefault="00000000" w:rsidRPr="00000000" w14:paraId="00000E69">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return dp[amount]</w:t>
      </w:r>
    </w:p>
    <w:p w:rsidR="00000000" w:rsidDel="00000000" w:rsidP="00000000" w:rsidRDefault="00000000" w:rsidRPr="00000000" w14:paraId="00000E6A">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amount = int(input())</w:t>
      </w:r>
    </w:p>
    <w:p w:rsidR="00000000" w:rsidDel="00000000" w:rsidP="00000000" w:rsidRDefault="00000000" w:rsidRPr="00000000" w14:paraId="00000E6B">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print(coinChange(amount))</w:t>
      </w:r>
    </w:p>
    <w:p w:rsidR="00000000" w:rsidDel="00000000" w:rsidP="00000000" w:rsidRDefault="00000000" w:rsidRPr="00000000" w14:paraId="00000E6C">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Pr>
        <w:drawing>
          <wp:inline distB="114300" distT="114300" distL="114300" distR="114300">
            <wp:extent cx="3276600" cy="1877291"/>
            <wp:effectExtent b="0" l="0" r="0" t="0"/>
            <wp:docPr id="167" name="image166.png"/>
            <a:graphic>
              <a:graphicData uri="http://schemas.openxmlformats.org/drawingml/2006/picture">
                <pic:pic>
                  <pic:nvPicPr>
                    <pic:cNvPr id="0" name="image166.png"/>
                    <pic:cNvPicPr preferRelativeResize="0"/>
                  </pic:nvPicPr>
                  <pic:blipFill>
                    <a:blip r:embed="rId104"/>
                    <a:srcRect b="0" l="0" r="0" t="0"/>
                    <a:stretch>
                      <a:fillRect/>
                    </a:stretch>
                  </pic:blipFill>
                  <pic:spPr>
                    <a:xfrm>
                      <a:off x="0" y="0"/>
                      <a:ext cx="3276600" cy="1877291"/>
                    </a:xfrm>
                    <a:prstGeom prst="rect"/>
                    <a:ln/>
                  </pic:spPr>
                </pic:pic>
              </a:graphicData>
            </a:graphic>
          </wp:inline>
        </w:drawing>
      </w:r>
      <w:r w:rsidDel="00000000" w:rsidR="00000000" w:rsidRPr="00000000">
        <w:rPr>
          <w:rtl w:val="0"/>
        </w:rPr>
      </w:r>
    </w:p>
    <w:p w:rsidR="00000000" w:rsidDel="00000000" w:rsidP="00000000" w:rsidRDefault="00000000" w:rsidRPr="00000000" w14:paraId="00000E6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E6E">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6F">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7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color w:val="000000"/>
          <w:sz w:val="28"/>
          <w:szCs w:val="28"/>
        </w:rPr>
      </w:pPr>
      <w:r w:rsidDel="00000000" w:rsidR="00000000" w:rsidRPr="00000000">
        <w:rPr>
          <w:rtl w:val="0"/>
        </w:rPr>
      </w:r>
    </w:p>
    <w:p w:rsidR="00000000" w:rsidDel="00000000" w:rsidP="00000000" w:rsidRDefault="00000000" w:rsidRPr="00000000" w14:paraId="00000E71">
      <w:pPr>
        <w:rPr>
          <w:rFonts w:ascii="Century Schoolbook" w:cs="Century Schoolbook" w:eastAsia="Century Schoolbook" w:hAnsi="Century Schoolbook"/>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E72">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7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7.6 </w:t>
        <w:tab/>
        <w:tab/>
        <w:tab/>
        <w:tab/>
        <w:t xml:space="preserve">Date:</w:t>
      </w:r>
    </w:p>
    <w:p w:rsidR="00000000" w:rsidDel="00000000" w:rsidP="00000000" w:rsidRDefault="00000000" w:rsidRPr="00000000" w14:paraId="00000E7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E7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4"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4" name="image62.png"/>
                <a:graphic>
                  <a:graphicData uri="http://schemas.openxmlformats.org/drawingml/2006/picture">
                    <pic:pic>
                      <pic:nvPicPr>
                        <pic:cNvPr id="0" name="image6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E76">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color w:val="000000"/>
          <w:sz w:val="32"/>
          <w:szCs w:val="32"/>
          <w:u w:val="single"/>
          <w:rtl w:val="0"/>
        </w:rPr>
        <w:t xml:space="preserve">Difference Sum</w:t>
      </w:r>
      <w:r w:rsidDel="00000000" w:rsidR="00000000" w:rsidRPr="00000000">
        <w:rPr>
          <w:rtl w:val="0"/>
        </w:rPr>
      </w:r>
    </w:p>
    <w:p w:rsidR="00000000" w:rsidDel="00000000" w:rsidP="00000000" w:rsidRDefault="00000000" w:rsidRPr="00000000" w14:paraId="00000E77">
      <w:pPr>
        <w:spacing w:after="120" w:line="276"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number with maximum of 100 digits as input, find the difference between the sum of odd and even position digits.</w:t>
      </w:r>
    </w:p>
    <w:p w:rsidR="00000000" w:rsidDel="00000000" w:rsidP="00000000" w:rsidRDefault="00000000" w:rsidRPr="00000000" w14:paraId="00000E7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E7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Take a number in the form of String from stdin.</w:t>
      </w:r>
    </w:p>
    <w:p w:rsidR="00000000" w:rsidDel="00000000" w:rsidP="00000000" w:rsidRDefault="00000000" w:rsidRPr="00000000" w14:paraId="00000E7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E7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the difference between sum of even and odd digits</w:t>
      </w:r>
    </w:p>
    <w:p w:rsidR="00000000" w:rsidDel="00000000" w:rsidP="00000000" w:rsidRDefault="00000000" w:rsidRPr="00000000" w14:paraId="00000E7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E7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1453</w:t>
      </w:r>
    </w:p>
    <w:p w:rsidR="00000000" w:rsidDel="00000000" w:rsidP="00000000" w:rsidRDefault="00000000" w:rsidRPr="00000000" w14:paraId="00000E7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E7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E8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E8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Here, sum of even digits is 4 + 3 = 7</w:t>
      </w:r>
    </w:p>
    <w:p w:rsidR="00000000" w:rsidDel="00000000" w:rsidP="00000000" w:rsidRDefault="00000000" w:rsidRPr="00000000" w14:paraId="00000E8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sum of odd digits is 1 + 5 = 6.</w:t>
      </w:r>
    </w:p>
    <w:p w:rsidR="00000000" w:rsidDel="00000000" w:rsidP="00000000" w:rsidRDefault="00000000" w:rsidRPr="00000000" w14:paraId="00000E8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Difference is 1.</w:t>
      </w:r>
    </w:p>
    <w:p w:rsidR="00000000" w:rsidDel="00000000" w:rsidP="00000000" w:rsidRDefault="00000000" w:rsidRPr="00000000" w14:paraId="00000E84">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Note that we are always taking absolute difference</w:t>
      </w:r>
    </w:p>
    <w:p w:rsidR="00000000" w:rsidDel="00000000" w:rsidP="00000000" w:rsidRDefault="00000000" w:rsidRPr="00000000" w14:paraId="00000E85">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E86">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E87">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def differenceSum(n):</w:t>
      </w:r>
    </w:p>
    <w:p w:rsidR="00000000" w:rsidDel="00000000" w:rsidP="00000000" w:rsidRDefault="00000000" w:rsidRPr="00000000" w14:paraId="00000E88">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a=[]</w:t>
      </w:r>
    </w:p>
    <w:p w:rsidR="00000000" w:rsidDel="00000000" w:rsidP="00000000" w:rsidRDefault="00000000" w:rsidRPr="00000000" w14:paraId="00000E89">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b=[]</w:t>
      </w:r>
    </w:p>
    <w:p w:rsidR="00000000" w:rsidDel="00000000" w:rsidP="00000000" w:rsidRDefault="00000000" w:rsidRPr="00000000" w14:paraId="00000E8A">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k=str(n)</w:t>
      </w:r>
    </w:p>
    <w:p w:rsidR="00000000" w:rsidDel="00000000" w:rsidP="00000000" w:rsidRDefault="00000000" w:rsidRPr="00000000" w14:paraId="00000E8B">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i in range(len(k)):</w:t>
      </w:r>
    </w:p>
    <w:p w:rsidR="00000000" w:rsidDel="00000000" w:rsidP="00000000" w:rsidRDefault="00000000" w:rsidRPr="00000000" w14:paraId="00000E8C">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if int(i)%2==0:</w:t>
      </w:r>
    </w:p>
    <w:p w:rsidR="00000000" w:rsidDel="00000000" w:rsidP="00000000" w:rsidRDefault="00000000" w:rsidRPr="00000000" w14:paraId="00000E8D">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a.append(int(k[i]))</w:t>
      </w:r>
    </w:p>
    <w:p w:rsidR="00000000" w:rsidDel="00000000" w:rsidP="00000000" w:rsidRDefault="00000000" w:rsidRPr="00000000" w14:paraId="00000E8E">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else:</w:t>
      </w:r>
    </w:p>
    <w:p w:rsidR="00000000" w:rsidDel="00000000" w:rsidP="00000000" w:rsidRDefault="00000000" w:rsidRPr="00000000" w14:paraId="00000E8F">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b.append(int(k[i]))</w:t>
      </w:r>
    </w:p>
    <w:p w:rsidR="00000000" w:rsidDel="00000000" w:rsidP="00000000" w:rsidRDefault="00000000" w:rsidRPr="00000000" w14:paraId="00000E90">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s=sum(b)</w:t>
      </w:r>
    </w:p>
    <w:p w:rsidR="00000000" w:rsidDel="00000000" w:rsidP="00000000" w:rsidRDefault="00000000" w:rsidRPr="00000000" w14:paraId="00000E91">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r=sum(a)</w:t>
      </w:r>
    </w:p>
    <w:p w:rsidR="00000000" w:rsidDel="00000000" w:rsidP="00000000" w:rsidRDefault="00000000" w:rsidRPr="00000000" w14:paraId="00000E92">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j=s-r</w:t>
      </w:r>
    </w:p>
    <w:p w:rsidR="00000000" w:rsidDel="00000000" w:rsidP="00000000" w:rsidRDefault="00000000" w:rsidRPr="00000000" w14:paraId="00000E93">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return j</w:t>
      </w:r>
    </w:p>
    <w:p w:rsidR="00000000" w:rsidDel="00000000" w:rsidP="00000000" w:rsidRDefault="00000000" w:rsidRPr="00000000" w14:paraId="00000E9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1727200"/>
            <wp:effectExtent b="0" l="0" r="0" t="0"/>
            <wp:docPr id="160" name="image155.png"/>
            <a:graphic>
              <a:graphicData uri="http://schemas.openxmlformats.org/drawingml/2006/picture">
                <pic:pic>
                  <pic:nvPicPr>
                    <pic:cNvPr id="0" name="image155.png"/>
                    <pic:cNvPicPr preferRelativeResize="0"/>
                  </pic:nvPicPr>
                  <pic:blipFill>
                    <a:blip r:embed="rId105"/>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E95">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96">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9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7.7 </w:t>
        <w:tab/>
        <w:tab/>
        <w:tab/>
        <w:tab/>
        <w:t xml:space="preserve">Date:</w:t>
      </w:r>
    </w:p>
    <w:p w:rsidR="00000000" w:rsidDel="00000000" w:rsidP="00000000" w:rsidRDefault="00000000" w:rsidRPr="00000000" w14:paraId="00000E9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E99">
      <w:pPr>
        <w:shd w:fill="ffffff" w:val="clear"/>
        <w:spacing w:after="280" w:before="280" w:line="240" w:lineRule="auto"/>
        <w:jc w:val="center"/>
        <w:rPr>
          <w:rFonts w:ascii="Century Schoolbook" w:cs="Century Schoolbook" w:eastAsia="Century Schoolbook" w:hAnsi="Century Schoolbook"/>
          <w:b w:val="1"/>
          <w:sz w:val="28"/>
          <w:szCs w:val="28"/>
          <w:u w:val="singl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7"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7" name="image152.png"/>
                <a:graphic>
                  <a:graphicData uri="http://schemas.openxmlformats.org/drawingml/2006/picture">
                    <pic:pic>
                      <pic:nvPicPr>
                        <pic:cNvPr id="0" name="image15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E9A">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Ugly number</w:t>
      </w:r>
    </w:p>
    <w:p w:rsidR="00000000" w:rsidDel="00000000" w:rsidP="00000000" w:rsidRDefault="00000000" w:rsidRPr="00000000" w14:paraId="00000E9B">
      <w:pPr>
        <w:shd w:fill="ffffff" w:val="clear"/>
        <w:spacing w:after="0" w:line="240" w:lineRule="auto"/>
        <w:jc w:val="cente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9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number is considered to be ugly if its only prime factors are 2, 3 or 5.</w:t>
      </w:r>
    </w:p>
    <w:p w:rsidR="00000000" w:rsidDel="00000000" w:rsidP="00000000" w:rsidRDefault="00000000" w:rsidRPr="00000000" w14:paraId="00000E9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 6, 8, 9, 10, 12, 15, …] is the sequence of ugly numbers.</w:t>
      </w:r>
    </w:p>
    <w:p w:rsidR="00000000" w:rsidDel="00000000" w:rsidP="00000000" w:rsidRDefault="00000000" w:rsidRPr="00000000" w14:paraId="00000E9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Task:</w:t>
      </w:r>
    </w:p>
    <w:p w:rsidR="00000000" w:rsidDel="00000000" w:rsidP="00000000" w:rsidRDefault="00000000" w:rsidRPr="00000000" w14:paraId="00000E9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complete the function which takes a number n as input and checks if it's an ugly number. return ugly if it is ugly, else return not ugly</w:t>
      </w:r>
    </w:p>
    <w:p w:rsidR="00000000" w:rsidDel="00000000" w:rsidP="00000000" w:rsidRDefault="00000000" w:rsidRPr="00000000" w14:paraId="00000EA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Hint:</w:t>
      </w:r>
    </w:p>
    <w:p w:rsidR="00000000" w:rsidDel="00000000" w:rsidP="00000000" w:rsidRDefault="00000000" w:rsidRPr="00000000" w14:paraId="00000EA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ugly number U can be expressed as: U = 2^a * 3^b * 5^c, where a, b and c are nonnegative integers.</w:t>
      </w:r>
    </w:p>
    <w:p w:rsidR="00000000" w:rsidDel="00000000" w:rsidP="00000000" w:rsidRDefault="00000000" w:rsidRPr="00000000" w14:paraId="00000EA2">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1"/>
        <w:tblW w:w="3104.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7"/>
        <w:gridCol w:w="997"/>
        <w:tblGridChange w:id="0">
          <w:tblGrid>
            <w:gridCol w:w="2107"/>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A3">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A4">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A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print(checkUgly(6))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A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ugly </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print(checkUgly(21))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not ugly </w:t>
            </w:r>
          </w:p>
        </w:tc>
      </w:tr>
    </w:tbl>
    <w:p w:rsidR="00000000" w:rsidDel="00000000" w:rsidP="00000000" w:rsidRDefault="00000000" w:rsidRPr="00000000" w14:paraId="00000EA9">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AA">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EAB">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def checkUgly(n):</w:t>
      </w:r>
    </w:p>
    <w:p w:rsidR="00000000" w:rsidDel="00000000" w:rsidP="00000000" w:rsidRDefault="00000000" w:rsidRPr="00000000" w14:paraId="00000EAC">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ab/>
        <w:t xml:space="preserve">for i in range(n):</w:t>
      </w:r>
    </w:p>
    <w:p w:rsidR="00000000" w:rsidDel="00000000" w:rsidP="00000000" w:rsidRDefault="00000000" w:rsidRPr="00000000" w14:paraId="00000EAD">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for j in range(n):</w:t>
      </w:r>
    </w:p>
    <w:p w:rsidR="00000000" w:rsidDel="00000000" w:rsidP="00000000" w:rsidRDefault="00000000" w:rsidRPr="00000000" w14:paraId="00000EAE">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for k in range(n):</w:t>
      </w:r>
    </w:p>
    <w:p w:rsidR="00000000" w:rsidDel="00000000" w:rsidP="00000000" w:rsidRDefault="00000000" w:rsidRPr="00000000" w14:paraId="00000EAF">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if(n==(2**i)+(3**j)+(5**k)):</w:t>
      </w:r>
    </w:p>
    <w:p w:rsidR="00000000" w:rsidDel="00000000" w:rsidP="00000000" w:rsidRDefault="00000000" w:rsidRPr="00000000" w14:paraId="00000EB0">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return("ugly")</w:t>
      </w:r>
    </w:p>
    <w:p w:rsidR="00000000" w:rsidDel="00000000" w:rsidP="00000000" w:rsidRDefault="00000000" w:rsidRPr="00000000" w14:paraId="00000EB1">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ab/>
        <w:t xml:space="preserve">return("not ugly")</w:t>
      </w:r>
    </w:p>
    <w:p w:rsidR="00000000" w:rsidDel="00000000" w:rsidP="00000000" w:rsidRDefault="00000000" w:rsidRPr="00000000" w14:paraId="00000EB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95500"/>
            <wp:effectExtent b="0" l="0" r="0" t="0"/>
            <wp:docPr id="162" name="image157.png"/>
            <a:graphic>
              <a:graphicData uri="http://schemas.openxmlformats.org/drawingml/2006/picture">
                <pic:pic>
                  <pic:nvPicPr>
                    <pic:cNvPr id="0" name="image157.png"/>
                    <pic:cNvPicPr preferRelativeResize="0"/>
                  </pic:nvPicPr>
                  <pic:blipFill>
                    <a:blip r:embed="rId106"/>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EB3">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B4">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EB5">
      <w:pPr>
        <w:rPr>
          <w:rFonts w:ascii="Century Schoolbook" w:cs="Century Schoolbook" w:eastAsia="Century Schoolbook" w:hAnsi="Century Schoolbook"/>
          <w:b w:val="1"/>
          <w:color w:val="000000"/>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EB6">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7">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8">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9">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A">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B">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C">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D">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E">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F">
      <w:pPr>
        <w:shd w:fill="ffffff" w:val="clear"/>
        <w:spacing w:after="280" w:before="280" w:line="240" w:lineRule="auto"/>
        <w:jc w:val="center"/>
        <w:rPr>
          <w:rFonts w:ascii="Century Schoolbook" w:cs="Century Schoolbook" w:eastAsia="Century Schoolbook" w:hAnsi="Century Schoolbook"/>
          <w:b w:val="1"/>
          <w:color w:val="000000"/>
          <w:sz w:val="36"/>
          <w:szCs w:val="36"/>
          <w:u w:val="single"/>
        </w:rPr>
      </w:pPr>
      <w:r w:rsidDel="00000000" w:rsidR="00000000" w:rsidRPr="00000000">
        <w:rPr>
          <w:rFonts w:ascii="Century Schoolbook" w:cs="Century Schoolbook" w:eastAsia="Century Schoolbook" w:hAnsi="Century Schoolbook"/>
          <w:b w:val="1"/>
          <w:color w:val="000000"/>
          <w:sz w:val="36"/>
          <w:szCs w:val="36"/>
          <w:u w:val="single"/>
          <w:rtl w:val="0"/>
        </w:rPr>
        <w:t xml:space="preserve">08 – Tuple/Set</w:t>
      </w:r>
    </w:p>
    <w:p w:rsidR="00000000" w:rsidDel="00000000" w:rsidP="00000000" w:rsidRDefault="00000000" w:rsidRPr="00000000" w14:paraId="00000EC0">
      <w:pPr>
        <w:rPr>
          <w:rFonts w:ascii="Century Schoolbook" w:cs="Century Schoolbook" w:eastAsia="Century Schoolbook" w:hAnsi="Century Schoolbook"/>
          <w:b w:val="1"/>
          <w:color w:val="000000"/>
          <w:u w:val="single"/>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EC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8.1 </w:t>
        <w:tab/>
        <w:tab/>
        <w:tab/>
        <w:tab/>
        <w:t xml:space="preserve">Date:</w:t>
      </w:r>
    </w:p>
    <w:p w:rsidR="00000000" w:rsidDel="00000000" w:rsidP="00000000" w:rsidRDefault="00000000" w:rsidRPr="00000000" w14:paraId="00000EC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EC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EC4">
      <w:pPr>
        <w:shd w:fill="ffffff" w:val="clear"/>
        <w:spacing w:after="280" w:before="280" w:line="240" w:lineRule="auto"/>
        <w:ind w:left="36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Binary String</w:t>
      </w:r>
    </w:p>
    <w:p w:rsidR="00000000" w:rsidDel="00000000" w:rsidP="00000000" w:rsidRDefault="00000000" w:rsidRPr="00000000" w14:paraId="00000EC5">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Coders here is a simple task for you, Given string str. Your task is to check whether it is a binary string or not by using python </w:t>
      </w:r>
      <w:r w:rsidDel="00000000" w:rsidR="00000000" w:rsidRPr="00000000">
        <w:rPr>
          <w:rFonts w:ascii="Century Schoolbook" w:cs="Century Schoolbook" w:eastAsia="Century Schoolbook" w:hAnsi="Century Schoolbook"/>
          <w:color w:val="000000"/>
          <w:sz w:val="23"/>
          <w:szCs w:val="23"/>
          <w:rtl w:val="0"/>
        </w:rPr>
        <w:t xml:space="preserve">set</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EC6">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C7">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Examples:  </w:t>
      </w:r>
    </w:p>
    <w:p w:rsidR="00000000" w:rsidDel="00000000" w:rsidP="00000000" w:rsidRDefault="00000000" w:rsidRPr="00000000" w14:paraId="00000EC8">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Input: str = "01010101010"</w:t>
      </w:r>
    </w:p>
    <w:p w:rsidR="00000000" w:rsidDel="00000000" w:rsidP="00000000" w:rsidRDefault="00000000" w:rsidRPr="00000000" w14:paraId="00000EC9">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Output: Yes</w:t>
      </w:r>
    </w:p>
    <w:p w:rsidR="00000000" w:rsidDel="00000000" w:rsidP="00000000" w:rsidRDefault="00000000" w:rsidRPr="00000000" w14:paraId="00000ECA">
      <w:pPr>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ECB">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Input: str = "REC101"</w:t>
      </w:r>
    </w:p>
    <w:p w:rsidR="00000000" w:rsidDel="00000000" w:rsidP="00000000" w:rsidRDefault="00000000" w:rsidRPr="00000000" w14:paraId="00000ECC">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Output: No</w:t>
      </w:r>
    </w:p>
    <w:p w:rsidR="00000000" w:rsidDel="00000000" w:rsidP="00000000" w:rsidRDefault="00000000" w:rsidRPr="00000000" w14:paraId="00000ECD">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br w:type="textWrapping"/>
      </w:r>
    </w:p>
    <w:p w:rsidR="00000000" w:rsidDel="00000000" w:rsidP="00000000" w:rsidRDefault="00000000" w:rsidRPr="00000000" w14:paraId="00000ECE">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For example:</w:t>
      </w:r>
    </w:p>
    <w:tbl>
      <w:tblPr>
        <w:tblStyle w:val="Table32"/>
        <w:tblW w:w="233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2"/>
        <w:gridCol w:w="863"/>
        <w:tblGridChange w:id="0">
          <w:tblGrid>
            <w:gridCol w:w="1472"/>
            <w:gridCol w:w="86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CF">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D0">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D1">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01010101010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D2">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Yes</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D3">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010101 10101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D4">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No</w:t>
            </w:r>
          </w:p>
        </w:tc>
      </w:tr>
    </w:tbl>
    <w:p w:rsidR="00000000" w:rsidDel="00000000" w:rsidP="00000000" w:rsidRDefault="00000000" w:rsidRPr="00000000" w14:paraId="00000ED5">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D6">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ED7">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 input()</w:t>
      </w:r>
    </w:p>
    <w:p w:rsidR="00000000" w:rsidDel="00000000" w:rsidP="00000000" w:rsidRDefault="00000000" w:rsidRPr="00000000" w14:paraId="00000ED8">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try:</w:t>
      </w:r>
    </w:p>
    <w:p w:rsidR="00000000" w:rsidDel="00000000" w:rsidP="00000000" w:rsidRDefault="00000000" w:rsidRPr="00000000" w14:paraId="00000ED9">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 = int(a)</w:t>
      </w:r>
    </w:p>
    <w:p w:rsidR="00000000" w:rsidDel="00000000" w:rsidP="00000000" w:rsidRDefault="00000000" w:rsidRPr="00000000" w14:paraId="00000EDA">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EDB">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except:</w:t>
      </w:r>
    </w:p>
    <w:p w:rsidR="00000000" w:rsidDel="00000000" w:rsidP="00000000" w:rsidRDefault="00000000" w:rsidRPr="00000000" w14:paraId="00000EDC">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EDD">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DE">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349500"/>
            <wp:effectExtent b="0" l="0" r="0" t="0"/>
            <wp:docPr id="133" name="image94.png"/>
            <a:graphic>
              <a:graphicData uri="http://schemas.openxmlformats.org/drawingml/2006/picture">
                <pic:pic>
                  <pic:nvPicPr>
                    <pic:cNvPr id="0" name="image94.png"/>
                    <pic:cNvPicPr preferRelativeResize="0"/>
                  </pic:nvPicPr>
                  <pic:blipFill>
                    <a:blip r:embed="rId107"/>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EDF">
      <w:pPr>
        <w:spacing w:after="120" w:line="240" w:lineRule="auto"/>
        <w:ind w:left="360" w:firstLine="0"/>
        <w:rPr>
          <w:rFonts w:ascii="Century Schoolbook" w:cs="Century Schoolbook" w:eastAsia="Century Schoolbook" w:hAnsi="Century Schoolbook"/>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EE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8.2 </w:t>
        <w:tab/>
        <w:tab/>
        <w:tab/>
        <w:tab/>
        <w:t xml:space="preserve">Date:</w:t>
      </w:r>
    </w:p>
    <w:p w:rsidR="00000000" w:rsidDel="00000000" w:rsidP="00000000" w:rsidRDefault="00000000" w:rsidRPr="00000000" w14:paraId="00000EE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EE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3"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3" name="image108.png"/>
                <a:graphic>
                  <a:graphicData uri="http://schemas.openxmlformats.org/drawingml/2006/picture">
                    <pic:pic>
                      <pic:nvPicPr>
                        <pic:cNvPr id="0" name="image108.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EE3">
      <w:pPr>
        <w:pBdr>
          <w:top w:space="0" w:sz="0" w:val="nil"/>
          <w:left w:space="0" w:sz="0" w:val="nil"/>
          <w:bottom w:space="0" w:sz="0" w:val="nil"/>
          <w:right w:space="0" w:sz="0" w:val="nil"/>
          <w:between w:space="0" w:sz="0" w:val="nil"/>
        </w:pBdr>
        <w:shd w:fill="ffffff" w:val="clear"/>
        <w:spacing w:after="280" w:before="280" w:line="240" w:lineRule="auto"/>
        <w:ind w:left="720" w:firstLine="0"/>
        <w:jc w:val="center"/>
        <w:rPr>
          <w:rFonts w:ascii="Century Schoolbook" w:cs="Century Schoolbook" w:eastAsia="Century Schoolbook" w:hAnsi="Century Schoolbook"/>
          <w:b w:val="1"/>
          <w:color w:val="000000"/>
          <w:sz w:val="36"/>
          <w:szCs w:val="36"/>
          <w:u w:val="single"/>
        </w:rPr>
      </w:pPr>
      <w:r w:rsidDel="00000000" w:rsidR="00000000" w:rsidRPr="00000000">
        <w:rPr>
          <w:rFonts w:ascii="Century Schoolbook" w:cs="Century Schoolbook" w:eastAsia="Century Schoolbook" w:hAnsi="Century Schoolbook"/>
          <w:b w:val="1"/>
          <w:color w:val="000000"/>
          <w:sz w:val="36"/>
          <w:szCs w:val="36"/>
          <w:u w:val="single"/>
          <w:rtl w:val="0"/>
        </w:rPr>
        <w:t xml:space="preserve">Check Pair</w:t>
      </w:r>
    </w:p>
    <w:p w:rsidR="00000000" w:rsidDel="00000000" w:rsidP="00000000" w:rsidRDefault="00000000" w:rsidRPr="00000000" w14:paraId="00000EE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tuple and a positive integer k, the task is to find the count of distinct pairs in the tuple whose sum is equal to </w:t>
      </w:r>
      <w:r w:rsidDel="00000000" w:rsidR="00000000" w:rsidRPr="00000000">
        <w:rPr>
          <w:rFonts w:ascii="Century Schoolbook" w:cs="Century Schoolbook" w:eastAsia="Century Schoolbook" w:hAnsi="Century Schoolbook"/>
          <w:b w:val="1"/>
          <w:color w:val="001a1e"/>
          <w:sz w:val="23"/>
          <w:szCs w:val="23"/>
          <w:rtl w:val="0"/>
        </w:rPr>
        <w:t xml:space="preserve">K</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EE5">
      <w:pPr>
        <w:spacing w:after="120" w:line="240" w:lineRule="auto"/>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Examples:</w:t>
      </w:r>
      <w:r w:rsidDel="00000000" w:rsidR="00000000" w:rsidRPr="00000000">
        <w:rPr>
          <w:rtl w:val="0"/>
        </w:rPr>
      </w:r>
    </w:p>
    <w:p w:rsidR="00000000" w:rsidDel="00000000" w:rsidP="00000000" w:rsidRDefault="00000000" w:rsidRPr="00000000" w14:paraId="00000EE6">
      <w:pPr>
        <w:ind w:left="360" w:firstLine="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Fonts w:ascii="Century Schoolbook" w:cs="Century Schoolbook" w:eastAsia="Century Schoolbook" w:hAnsi="Century Schoolbook"/>
          <w:rtl w:val="0"/>
        </w:rPr>
        <w:t xml:space="preserve">: t = (5, 6, 5, 7, 7, 8 ), K = 13 </w:t>
        <w:br w:type="textWrapping"/>
      </w:r>
      <w:r w:rsidDel="00000000" w:rsidR="00000000" w:rsidRPr="00000000">
        <w:rPr>
          <w:rFonts w:ascii="Century Schoolbook" w:cs="Century Schoolbook" w:eastAsia="Century Schoolbook" w:hAnsi="Century Schoolbook"/>
          <w:b w:val="1"/>
          <w:rtl w:val="0"/>
        </w:rPr>
        <w:t xml:space="preserve">Output</w:t>
      </w:r>
      <w:r w:rsidDel="00000000" w:rsidR="00000000" w:rsidRPr="00000000">
        <w:rPr>
          <w:rFonts w:ascii="Century Schoolbook" w:cs="Century Schoolbook" w:eastAsia="Century Schoolbook" w:hAnsi="Century Schoolbook"/>
          <w:rtl w:val="0"/>
        </w:rPr>
        <w:t xml:space="preserve">: 2 </w:t>
        <w:br w:type="textWrapping"/>
        <w:t xml:space="preserve">Explanation: </w:t>
        <w:br w:type="textWrapping"/>
        <w:t xml:space="preserve">Pairs with sum K( = 13) are  {(5, 8), (6, 7), (6, 7)}. </w:t>
        <w:br w:type="textWrapping"/>
        <w:t xml:space="preserve">Therefore, distinct pairs with sum K( = 13) are { (5, 8), (6, 7) }. </w:t>
        <w:br w:type="textWrapping"/>
        <w:t xml:space="preserve">Therefore, the required output is 2.</w:t>
      </w:r>
    </w:p>
    <w:p w:rsidR="00000000" w:rsidDel="00000000" w:rsidP="00000000" w:rsidRDefault="00000000" w:rsidRPr="00000000" w14:paraId="00000EE7">
      <w:pPr>
        <w:ind w:left="360" w:firstLine="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EE8">
      <w:pPr>
        <w:ind w:left="360" w:firstLine="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example:</w:t>
      </w:r>
    </w:p>
    <w:tbl>
      <w:tblPr>
        <w:tblStyle w:val="Table33"/>
        <w:tblW w:w="1901.0000000000002" w:type="dxa"/>
        <w:jc w:val="left"/>
        <w:tblInd w:w="8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9"/>
        <w:gridCol w:w="852"/>
        <w:tblGridChange w:id="0">
          <w:tblGrid>
            <w:gridCol w:w="1049"/>
            <w:gridCol w:w="85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E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E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EB">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1,2,1,2,5</w:t>
            </w:r>
          </w:p>
          <w:p w:rsidR="00000000" w:rsidDel="00000000" w:rsidP="00000000" w:rsidRDefault="00000000" w:rsidRPr="00000000" w14:paraId="00000EEC">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ED">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EE">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w:t>
            </w:r>
          </w:p>
          <w:p w:rsidR="00000000" w:rsidDel="00000000" w:rsidP="00000000" w:rsidRDefault="00000000" w:rsidRPr="00000000" w14:paraId="00000EEF">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F0">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w:t>
            </w:r>
          </w:p>
        </w:tc>
      </w:tr>
    </w:tbl>
    <w:p w:rsidR="00000000" w:rsidDel="00000000" w:rsidP="00000000" w:rsidRDefault="00000000" w:rsidRPr="00000000" w14:paraId="00000EF1">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F2">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EF3">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 = input()</w:t>
      </w:r>
    </w:p>
    <w:p w:rsidR="00000000" w:rsidDel="00000000" w:rsidP="00000000" w:rsidRDefault="00000000" w:rsidRPr="00000000" w14:paraId="00000EF4">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k = int(input())</w:t>
      </w:r>
    </w:p>
    <w:p w:rsidR="00000000" w:rsidDel="00000000" w:rsidP="00000000" w:rsidRDefault="00000000" w:rsidRPr="00000000" w14:paraId="00000EF5">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 t.split(",")</w:t>
      </w:r>
    </w:p>
    <w:p w:rsidR="00000000" w:rsidDel="00000000" w:rsidP="00000000" w:rsidRDefault="00000000" w:rsidRPr="00000000" w14:paraId="00000EF6">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 = [int(x) for x in a]</w:t>
      </w:r>
    </w:p>
    <w:p w:rsidR="00000000" w:rsidDel="00000000" w:rsidP="00000000" w:rsidRDefault="00000000" w:rsidRPr="00000000" w14:paraId="00000EF7">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count = 0</w:t>
      </w:r>
    </w:p>
    <w:p w:rsidR="00000000" w:rsidDel="00000000" w:rsidP="00000000" w:rsidRDefault="00000000" w:rsidRPr="00000000" w14:paraId="00000EF8">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x = set()</w:t>
      </w:r>
    </w:p>
    <w:p w:rsidR="00000000" w:rsidDel="00000000" w:rsidP="00000000" w:rsidRDefault="00000000" w:rsidRPr="00000000" w14:paraId="00000EF9">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FA">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range(len(l)):</w:t>
      </w:r>
    </w:p>
    <w:p w:rsidR="00000000" w:rsidDel="00000000" w:rsidP="00000000" w:rsidRDefault="00000000" w:rsidRPr="00000000" w14:paraId="00000EFB">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range(i + 1, len(l)):</w:t>
      </w:r>
    </w:p>
    <w:p w:rsidR="00000000" w:rsidDel="00000000" w:rsidP="00000000" w:rsidRDefault="00000000" w:rsidRPr="00000000" w14:paraId="00000EFC">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l[i] + l[j] == k:</w:t>
      </w:r>
    </w:p>
    <w:p w:rsidR="00000000" w:rsidDel="00000000" w:rsidP="00000000" w:rsidRDefault="00000000" w:rsidRPr="00000000" w14:paraId="00000EFD">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s = (l[i], l[j])</w:t>
      </w:r>
    </w:p>
    <w:p w:rsidR="00000000" w:rsidDel="00000000" w:rsidP="00000000" w:rsidRDefault="00000000" w:rsidRPr="00000000" w14:paraId="00000EFE">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s not in x and (l[j], l[i]) not in x:</w:t>
      </w:r>
    </w:p>
    <w:p w:rsidR="00000000" w:rsidDel="00000000" w:rsidP="00000000" w:rsidRDefault="00000000" w:rsidRPr="00000000" w14:paraId="00000EFF">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count += 1</w:t>
      </w:r>
    </w:p>
    <w:p w:rsidR="00000000" w:rsidDel="00000000" w:rsidP="00000000" w:rsidRDefault="00000000" w:rsidRPr="00000000" w14:paraId="00000F00">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x.add(s)</w:t>
      </w:r>
    </w:p>
    <w:p w:rsidR="00000000" w:rsidDel="00000000" w:rsidP="00000000" w:rsidRDefault="00000000" w:rsidRPr="00000000" w14:paraId="00000F01">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02">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print(count)</w:t>
      </w:r>
    </w:p>
    <w:p w:rsidR="00000000" w:rsidDel="00000000" w:rsidP="00000000" w:rsidRDefault="00000000" w:rsidRPr="00000000" w14:paraId="00000F03">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04">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616200"/>
            <wp:effectExtent b="0" l="0" r="0" t="0"/>
            <wp:docPr id="135" name="image96.png"/>
            <a:graphic>
              <a:graphicData uri="http://schemas.openxmlformats.org/drawingml/2006/picture">
                <pic:pic>
                  <pic:nvPicPr>
                    <pic:cNvPr id="0" name="image96.png"/>
                    <pic:cNvPicPr preferRelativeResize="0"/>
                  </pic:nvPicPr>
                  <pic:blipFill>
                    <a:blip r:embed="rId108"/>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F05">
      <w:pPr>
        <w:rPr>
          <w:rFonts w:ascii="Century Schoolbook" w:cs="Century Schoolbook" w:eastAsia="Century Schoolbook" w:hAnsi="Century Schoolbook"/>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F0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07">
      <w:pPr>
        <w:pBdr>
          <w:top w:space="0" w:sz="0" w:val="nil"/>
          <w:left w:space="0" w:sz="0" w:val="nil"/>
          <w:bottom w:space="0" w:sz="0" w:val="nil"/>
          <w:right w:space="0" w:sz="0" w:val="nil"/>
          <w:between w:space="0" w:sz="0" w:val="nil"/>
        </w:pBdr>
        <w:shd w:fill="ffffff" w:val="clear"/>
        <w:spacing w:after="280" w:before="28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F08">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F0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8.3 </w:t>
        <w:tab/>
        <w:tab/>
        <w:tab/>
        <w:tab/>
        <w:t xml:space="preserve">Date:</w:t>
      </w:r>
    </w:p>
    <w:p w:rsidR="00000000" w:rsidDel="00000000" w:rsidP="00000000" w:rsidRDefault="00000000" w:rsidRPr="00000000" w14:paraId="00000F0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F0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7"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7"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F0C">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DNA Sequence</w:t>
      </w:r>
    </w:p>
    <w:p w:rsidR="00000000" w:rsidDel="00000000" w:rsidP="00000000" w:rsidRDefault="00000000" w:rsidRPr="00000000" w14:paraId="00000F0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 is composed of a series of nucleotides abbreviated as </w:t>
      </w:r>
      <w:r w:rsidDel="00000000" w:rsidR="00000000" w:rsidRPr="00000000">
        <w:rPr>
          <w:rFonts w:ascii="Century Schoolbook" w:cs="Century Schoolbook" w:eastAsia="Century Schoolbook" w:hAnsi="Century Schoolbook"/>
          <w:color w:val="e83e8c"/>
          <w:sz w:val="20"/>
          <w:szCs w:val="20"/>
          <w:rtl w:val="0"/>
        </w:rPr>
        <w:t xml:space="preserve">'A'</w:t>
      </w:r>
      <w:r w:rsidDel="00000000" w:rsidR="00000000" w:rsidRPr="00000000">
        <w:rPr>
          <w:rFonts w:ascii="Century Schoolbook" w:cs="Century Schoolbook" w:eastAsia="Century Schoolbook" w:hAnsi="Century Schoolbook"/>
          <w:color w:val="001a1e"/>
          <w:sz w:val="23"/>
          <w:szCs w:val="23"/>
          <w:rtl w:val="0"/>
        </w:rPr>
        <w:t xml:space="preserve">, </w:t>
      </w:r>
      <w:r w:rsidDel="00000000" w:rsidR="00000000" w:rsidRPr="00000000">
        <w:rPr>
          <w:rFonts w:ascii="Century Schoolbook" w:cs="Century Schoolbook" w:eastAsia="Century Schoolbook" w:hAnsi="Century Schoolbook"/>
          <w:color w:val="e83e8c"/>
          <w:sz w:val="20"/>
          <w:szCs w:val="20"/>
          <w:rtl w:val="0"/>
        </w:rPr>
        <w:t xml:space="preserve">'C'</w:t>
      </w:r>
      <w:r w:rsidDel="00000000" w:rsidR="00000000" w:rsidRPr="00000000">
        <w:rPr>
          <w:rFonts w:ascii="Century Schoolbook" w:cs="Century Schoolbook" w:eastAsia="Century Schoolbook" w:hAnsi="Century Schoolbook"/>
          <w:color w:val="001a1e"/>
          <w:sz w:val="23"/>
          <w:szCs w:val="23"/>
          <w:rtl w:val="0"/>
        </w:rPr>
        <w:t xml:space="preserve">, </w:t>
      </w:r>
      <w:r w:rsidDel="00000000" w:rsidR="00000000" w:rsidRPr="00000000">
        <w:rPr>
          <w:rFonts w:ascii="Century Schoolbook" w:cs="Century Schoolbook" w:eastAsia="Century Schoolbook" w:hAnsi="Century Schoolbook"/>
          <w:color w:val="e83e8c"/>
          <w:sz w:val="20"/>
          <w:szCs w:val="20"/>
          <w:rtl w:val="0"/>
        </w:rPr>
        <w:t xml:space="preserve">'G'</w:t>
      </w:r>
      <w:r w:rsidDel="00000000" w:rsidR="00000000" w:rsidRPr="00000000">
        <w:rPr>
          <w:rFonts w:ascii="Century Schoolbook" w:cs="Century Schoolbook" w:eastAsia="Century Schoolbook" w:hAnsi="Century Schoolbook"/>
          <w:color w:val="001a1e"/>
          <w:sz w:val="23"/>
          <w:szCs w:val="23"/>
          <w:rtl w:val="0"/>
        </w:rPr>
        <w:t xml:space="preserve">, and </w:t>
      </w:r>
      <w:r w:rsidDel="00000000" w:rsidR="00000000" w:rsidRPr="00000000">
        <w:rPr>
          <w:rFonts w:ascii="Century Schoolbook" w:cs="Century Schoolbook" w:eastAsia="Century Schoolbook" w:hAnsi="Century Schoolbook"/>
          <w:color w:val="e83e8c"/>
          <w:sz w:val="20"/>
          <w:szCs w:val="20"/>
          <w:rtl w:val="0"/>
        </w:rPr>
        <w:t xml:space="preserve">'T'</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0E">
      <w:pPr>
        <w:spacing w:after="120" w:line="240" w:lineRule="auto"/>
        <w:ind w:firstLine="72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example, </w:t>
      </w:r>
      <w:r w:rsidDel="00000000" w:rsidR="00000000" w:rsidRPr="00000000">
        <w:rPr>
          <w:rFonts w:ascii="Century Schoolbook" w:cs="Century Schoolbook" w:eastAsia="Century Schoolbook" w:hAnsi="Century Schoolbook"/>
          <w:color w:val="e83e8c"/>
          <w:sz w:val="20"/>
          <w:szCs w:val="20"/>
          <w:rtl w:val="0"/>
        </w:rPr>
        <w:t xml:space="preserve">"ACGAATTCCG"</w:t>
      </w:r>
      <w:r w:rsidDel="00000000" w:rsidR="00000000" w:rsidRPr="00000000">
        <w:rPr>
          <w:rFonts w:ascii="Century Schoolbook" w:cs="Century Schoolbook" w:eastAsia="Century Schoolbook" w:hAnsi="Century Schoolbook"/>
          <w:color w:val="001a1e"/>
          <w:sz w:val="23"/>
          <w:szCs w:val="23"/>
          <w:rtl w:val="0"/>
        </w:rPr>
        <w:t xml:space="preserve"> is a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0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When studying </w:t>
      </w:r>
      <w:r w:rsidDel="00000000" w:rsidR="00000000" w:rsidRPr="00000000">
        <w:rPr>
          <w:rFonts w:ascii="Century Schoolbook" w:cs="Century Schoolbook" w:eastAsia="Century Schoolbook" w:hAnsi="Century Schoolbook"/>
          <w:b w:val="1"/>
          <w:color w:val="001a1e"/>
          <w:sz w:val="23"/>
          <w:szCs w:val="23"/>
          <w:rtl w:val="0"/>
        </w:rPr>
        <w:t xml:space="preserve">DNA</w:t>
      </w:r>
      <w:r w:rsidDel="00000000" w:rsidR="00000000" w:rsidRPr="00000000">
        <w:rPr>
          <w:rFonts w:ascii="Century Schoolbook" w:cs="Century Schoolbook" w:eastAsia="Century Schoolbook" w:hAnsi="Century Schoolbook"/>
          <w:color w:val="001a1e"/>
          <w:sz w:val="23"/>
          <w:szCs w:val="23"/>
          <w:rtl w:val="0"/>
        </w:rPr>
        <w:t xml:space="preserve">, it is useful to identify repeated sequences within the DNA.</w:t>
      </w:r>
    </w:p>
    <w:p w:rsidR="00000000" w:rsidDel="00000000" w:rsidP="00000000" w:rsidRDefault="00000000" w:rsidRPr="00000000" w14:paraId="00000F1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string </w:t>
      </w:r>
      <w:r w:rsidDel="00000000" w:rsidR="00000000" w:rsidRPr="00000000">
        <w:rPr>
          <w:rFonts w:ascii="Century Schoolbook" w:cs="Century Schoolbook" w:eastAsia="Century Schoolbook" w:hAnsi="Century Schoolbook"/>
          <w:color w:val="e83e8c"/>
          <w:sz w:val="20"/>
          <w:szCs w:val="20"/>
          <w:rtl w:val="0"/>
        </w:rPr>
        <w:t xml:space="preserve">s</w:t>
      </w:r>
      <w:r w:rsidDel="00000000" w:rsidR="00000000" w:rsidRPr="00000000">
        <w:rPr>
          <w:rFonts w:ascii="Century Schoolbook" w:cs="Century Schoolbook" w:eastAsia="Century Schoolbook" w:hAnsi="Century Schoolbook"/>
          <w:color w:val="001a1e"/>
          <w:sz w:val="23"/>
          <w:szCs w:val="23"/>
          <w:rtl w:val="0"/>
        </w:rPr>
        <w:t xml:space="preserve"> that represents a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 return all the </w:t>
      </w:r>
      <w:r w:rsidDel="00000000" w:rsidR="00000000" w:rsidRPr="00000000">
        <w:rPr>
          <w:rFonts w:ascii="Century Schoolbook" w:cs="Century Schoolbook" w:eastAsia="Century Schoolbook" w:hAnsi="Century Schoolbook"/>
          <w:b w:val="1"/>
          <w:color w:val="e83e8c"/>
          <w:sz w:val="20"/>
          <w:szCs w:val="20"/>
          <w:rtl w:val="0"/>
        </w:rPr>
        <w:t xml:space="preserve">10</w:t>
      </w:r>
      <w:r w:rsidDel="00000000" w:rsidR="00000000" w:rsidRPr="00000000">
        <w:rPr>
          <w:rFonts w:ascii="Century Schoolbook" w:cs="Century Schoolbook" w:eastAsia="Century Schoolbook" w:hAnsi="Century Schoolbook"/>
          <w:b w:val="1"/>
          <w:color w:val="001a1e"/>
          <w:sz w:val="23"/>
          <w:szCs w:val="23"/>
          <w:rtl w:val="0"/>
        </w:rPr>
        <w:t xml:space="preserve">-letter-long</w:t>
      </w:r>
      <w:r w:rsidDel="00000000" w:rsidR="00000000" w:rsidRPr="00000000">
        <w:rPr>
          <w:rFonts w:ascii="Century Schoolbook" w:cs="Century Schoolbook" w:eastAsia="Century Schoolbook" w:hAnsi="Century Schoolbook"/>
          <w:color w:val="001a1e"/>
          <w:sz w:val="23"/>
          <w:szCs w:val="23"/>
          <w:rtl w:val="0"/>
        </w:rPr>
        <w:t xml:space="preserve"> sequences (substrings) that occur more than once in a DNA molecule. You may return the answer in </w:t>
      </w:r>
      <w:r w:rsidDel="00000000" w:rsidR="00000000" w:rsidRPr="00000000">
        <w:rPr>
          <w:rFonts w:ascii="Century Schoolbook" w:cs="Century Schoolbook" w:eastAsia="Century Schoolbook" w:hAnsi="Century Schoolbook"/>
          <w:b w:val="1"/>
          <w:color w:val="001a1e"/>
          <w:sz w:val="23"/>
          <w:szCs w:val="23"/>
          <w:rtl w:val="0"/>
        </w:rPr>
        <w:t xml:space="preserve">any order</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1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1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1:</w:t>
      </w:r>
      <w:r w:rsidDel="00000000" w:rsidR="00000000" w:rsidRPr="00000000">
        <w:rPr>
          <w:rtl w:val="0"/>
        </w:rPr>
      </w:r>
    </w:p>
    <w:p w:rsidR="00000000" w:rsidDel="00000000" w:rsidP="00000000" w:rsidRDefault="00000000" w:rsidRPr="00000000" w14:paraId="00000F1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s = "AAAAACCCCCAAAAACCCCCCAAAAAGGGTTT"</w:t>
      </w:r>
    </w:p>
    <w:p w:rsidR="00000000" w:rsidDel="00000000" w:rsidP="00000000" w:rsidRDefault="00000000" w:rsidRPr="00000000" w14:paraId="00000F1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["AAAAACCCCC","CCCCCAAAAA"]</w:t>
      </w:r>
    </w:p>
    <w:p w:rsidR="00000000" w:rsidDel="00000000" w:rsidP="00000000" w:rsidRDefault="00000000" w:rsidRPr="00000000" w14:paraId="00000F1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2:</w:t>
      </w:r>
      <w:r w:rsidDel="00000000" w:rsidR="00000000" w:rsidRPr="00000000">
        <w:rPr>
          <w:rtl w:val="0"/>
        </w:rPr>
      </w:r>
    </w:p>
    <w:p w:rsidR="00000000" w:rsidDel="00000000" w:rsidP="00000000" w:rsidRDefault="00000000" w:rsidRPr="00000000" w14:paraId="00000F1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s = "AAAAAAAAAAAAA"</w:t>
      </w:r>
    </w:p>
    <w:p w:rsidR="00000000" w:rsidDel="00000000" w:rsidP="00000000" w:rsidRDefault="00000000" w:rsidRPr="00000000" w14:paraId="00000F1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["AAAAAAAAAA"]</w:t>
      </w:r>
    </w:p>
    <w:p w:rsidR="00000000" w:rsidDel="00000000" w:rsidP="00000000" w:rsidRDefault="00000000" w:rsidRPr="00000000" w14:paraId="00000F1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w:t>
      </w:r>
    </w:p>
    <w:p w:rsidR="00000000" w:rsidDel="00000000" w:rsidP="00000000" w:rsidRDefault="00000000" w:rsidRPr="00000000" w14:paraId="00000F19">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0F1A">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4"/>
        <w:tblW w:w="645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15"/>
        <w:gridCol w:w="1637"/>
        <w:tblGridChange w:id="0">
          <w:tblGrid>
            <w:gridCol w:w="4815"/>
            <w:gridCol w:w="163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1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1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AAAAACCCCCAAAAACCCCCCAAAAAGGGTTT</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1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AAAAACCCCC</w:t>
            </w:r>
          </w:p>
          <w:p w:rsidR="00000000" w:rsidDel="00000000" w:rsidP="00000000" w:rsidRDefault="00000000" w:rsidRPr="00000000" w14:paraId="00000F1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CCCCCAAAAA</w:t>
            </w:r>
          </w:p>
        </w:tc>
      </w:tr>
    </w:tbl>
    <w:p w:rsidR="00000000" w:rsidDel="00000000" w:rsidP="00000000" w:rsidRDefault="00000000" w:rsidRPr="00000000" w14:paraId="00000F2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21">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22">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23">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24">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25">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26">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F2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 = input()</w:t>
      </w:r>
    </w:p>
    <w:p w:rsidR="00000000" w:rsidDel="00000000" w:rsidP="00000000" w:rsidRDefault="00000000" w:rsidRPr="00000000" w14:paraId="00000F2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j = []</w:t>
      </w:r>
    </w:p>
    <w:p w:rsidR="00000000" w:rsidDel="00000000" w:rsidP="00000000" w:rsidRDefault="00000000" w:rsidRPr="00000000" w14:paraId="00000F2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repeated = set()</w:t>
      </w:r>
    </w:p>
    <w:p w:rsidR="00000000" w:rsidDel="00000000" w:rsidP="00000000" w:rsidRDefault="00000000" w:rsidRPr="00000000" w14:paraId="00000F2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range(len(s) - 9):</w:t>
      </w:r>
    </w:p>
    <w:p w:rsidR="00000000" w:rsidDel="00000000" w:rsidP="00000000" w:rsidRDefault="00000000" w:rsidRPr="00000000" w14:paraId="00000F2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sequence = s[i:i+10]</w:t>
      </w:r>
    </w:p>
    <w:p w:rsidR="00000000" w:rsidDel="00000000" w:rsidP="00000000" w:rsidRDefault="00000000" w:rsidRPr="00000000" w14:paraId="00000F2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sequence in j:</w:t>
      </w:r>
    </w:p>
    <w:p w:rsidR="00000000" w:rsidDel="00000000" w:rsidP="00000000" w:rsidRDefault="00000000" w:rsidRPr="00000000" w14:paraId="00000F2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repeated.add(sequence)</w:t>
      </w:r>
    </w:p>
    <w:p w:rsidR="00000000" w:rsidDel="00000000" w:rsidP="00000000" w:rsidRDefault="00000000" w:rsidRPr="00000000" w14:paraId="00000F2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F2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j.append(sequence)</w:t>
      </w:r>
    </w:p>
    <w:p w:rsidR="00000000" w:rsidDel="00000000" w:rsidP="00000000" w:rsidRDefault="00000000" w:rsidRPr="00000000" w14:paraId="00000F3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l=list(repeated)</w:t>
      </w:r>
    </w:p>
    <w:p w:rsidR="00000000" w:rsidDel="00000000" w:rsidP="00000000" w:rsidRDefault="00000000" w:rsidRPr="00000000" w14:paraId="00000F3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l=list(reversed(l))</w:t>
      </w:r>
    </w:p>
    <w:p w:rsidR="00000000" w:rsidDel="00000000" w:rsidP="00000000" w:rsidRDefault="00000000" w:rsidRPr="00000000" w14:paraId="00000F3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l:</w:t>
      </w:r>
    </w:p>
    <w:p w:rsidR="00000000" w:rsidDel="00000000" w:rsidP="00000000" w:rsidRDefault="00000000" w:rsidRPr="00000000" w14:paraId="00000F3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w:t>
      </w:r>
    </w:p>
    <w:p w:rsidR="00000000" w:rsidDel="00000000" w:rsidP="00000000" w:rsidRDefault="00000000" w:rsidRPr="00000000" w14:paraId="00000F3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3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33600"/>
            <wp:effectExtent b="0" l="0" r="0" t="0"/>
            <wp:docPr id="129" name="image90.png"/>
            <a:graphic>
              <a:graphicData uri="http://schemas.openxmlformats.org/drawingml/2006/picture">
                <pic:pic>
                  <pic:nvPicPr>
                    <pic:cNvPr id="0" name="image90.png"/>
                    <pic:cNvPicPr preferRelativeResize="0"/>
                  </pic:nvPicPr>
                  <pic:blipFill>
                    <a:blip r:embed="rId109"/>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F3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37">
      <w:pPr>
        <w:rPr>
          <w:rFonts w:ascii="Century Schoolbook" w:cs="Century Schoolbook" w:eastAsia="Century Schoolbook" w:hAnsi="Century Schoolbook"/>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F38">
      <w:pPr>
        <w:pBdr>
          <w:top w:space="0" w:sz="0" w:val="nil"/>
          <w:left w:space="0" w:sz="0" w:val="nil"/>
          <w:bottom w:space="0" w:sz="0" w:val="nil"/>
          <w:right w:space="0" w:sz="0" w:val="nil"/>
          <w:between w:space="0" w:sz="0" w:val="nil"/>
        </w:pBdr>
        <w:shd w:fill="ffffff" w:val="clear"/>
        <w:spacing w:after="280" w:before="280" w:line="240" w:lineRule="auto"/>
        <w:ind w:left="720" w:firstLine="0"/>
        <w:rPr>
          <w:rFonts w:ascii="Century Schoolbook" w:cs="Century Schoolbook" w:eastAsia="Century Schoolbook" w:hAnsi="Century Schoolbook"/>
          <w:color w:val="000000"/>
        </w:rPr>
      </w:pPr>
      <w:r w:rsidDel="00000000" w:rsidR="00000000" w:rsidRPr="00000000">
        <w:rPr>
          <w:rtl w:val="0"/>
        </w:rPr>
      </w:r>
    </w:p>
    <w:p w:rsidR="00000000" w:rsidDel="00000000" w:rsidP="00000000" w:rsidRDefault="00000000" w:rsidRPr="00000000" w14:paraId="00000F39">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F3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8.4 </w:t>
        <w:tab/>
        <w:tab/>
        <w:tab/>
        <w:tab/>
        <w:t xml:space="preserve">Date:</w:t>
      </w:r>
    </w:p>
    <w:p w:rsidR="00000000" w:rsidDel="00000000" w:rsidP="00000000" w:rsidRDefault="00000000" w:rsidRPr="00000000" w14:paraId="00000F3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F3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8"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8"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F3D">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Print repeated no</w:t>
      </w:r>
    </w:p>
    <w:p w:rsidR="00000000" w:rsidDel="00000000" w:rsidP="00000000" w:rsidRDefault="00000000" w:rsidRPr="00000000" w14:paraId="00000F3E">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of integers </w:t>
      </w:r>
      <w:r w:rsidDel="00000000" w:rsidR="00000000" w:rsidRPr="00000000">
        <w:rPr>
          <w:rFonts w:ascii="Century Schoolbook" w:cs="Century Schoolbook" w:eastAsia="Century Schoolbook" w:hAnsi="Century Schoolbook"/>
          <w:color w:val="e83e8c"/>
          <w:sz w:val="20"/>
          <w:szCs w:val="20"/>
          <w:rtl w:val="0"/>
        </w:rPr>
        <w:t xml:space="preserve">nums</w:t>
      </w:r>
      <w:r w:rsidDel="00000000" w:rsidR="00000000" w:rsidRPr="00000000">
        <w:rPr>
          <w:rFonts w:ascii="Century Schoolbook" w:cs="Century Schoolbook" w:eastAsia="Century Schoolbook" w:hAnsi="Century Schoolbook"/>
          <w:color w:val="001a1e"/>
          <w:sz w:val="23"/>
          <w:szCs w:val="23"/>
          <w:rtl w:val="0"/>
        </w:rPr>
        <w:t xml:space="preserve"> containing </w:t>
      </w:r>
      <w:r w:rsidDel="00000000" w:rsidR="00000000" w:rsidRPr="00000000">
        <w:rPr>
          <w:rFonts w:ascii="Century Schoolbook" w:cs="Century Schoolbook" w:eastAsia="Century Schoolbook" w:hAnsi="Century Schoolbook"/>
          <w:color w:val="e83e8c"/>
          <w:sz w:val="20"/>
          <w:szCs w:val="20"/>
          <w:rtl w:val="0"/>
        </w:rPr>
        <w:t xml:space="preserve">n + 1</w:t>
      </w:r>
      <w:r w:rsidDel="00000000" w:rsidR="00000000" w:rsidRPr="00000000">
        <w:rPr>
          <w:rFonts w:ascii="Century Schoolbook" w:cs="Century Schoolbook" w:eastAsia="Century Schoolbook" w:hAnsi="Century Schoolbook"/>
          <w:color w:val="001a1e"/>
          <w:sz w:val="23"/>
          <w:szCs w:val="23"/>
          <w:rtl w:val="0"/>
        </w:rPr>
        <w:t xml:space="preserve"> integers where each integer is in the range </w:t>
      </w:r>
      <w:r w:rsidDel="00000000" w:rsidR="00000000" w:rsidRPr="00000000">
        <w:rPr>
          <w:rFonts w:ascii="Century Schoolbook" w:cs="Century Schoolbook" w:eastAsia="Century Schoolbook" w:hAnsi="Century Schoolbook"/>
          <w:color w:val="e83e8c"/>
          <w:sz w:val="20"/>
          <w:szCs w:val="20"/>
          <w:rtl w:val="0"/>
        </w:rPr>
        <w:t xml:space="preserve">[1, n]</w:t>
      </w:r>
      <w:r w:rsidDel="00000000" w:rsidR="00000000" w:rsidRPr="00000000">
        <w:rPr>
          <w:rFonts w:ascii="Century Schoolbook" w:cs="Century Schoolbook" w:eastAsia="Century Schoolbook" w:hAnsi="Century Schoolbook"/>
          <w:color w:val="001a1e"/>
          <w:sz w:val="23"/>
          <w:szCs w:val="23"/>
          <w:rtl w:val="0"/>
        </w:rPr>
        <w:t xml:space="preserve"> inclusive.There is only </w:t>
      </w:r>
      <w:r w:rsidDel="00000000" w:rsidR="00000000" w:rsidRPr="00000000">
        <w:rPr>
          <w:rFonts w:ascii="Century Schoolbook" w:cs="Century Schoolbook" w:eastAsia="Century Schoolbook" w:hAnsi="Century Schoolbook"/>
          <w:b w:val="1"/>
          <w:color w:val="001a1e"/>
          <w:sz w:val="23"/>
          <w:szCs w:val="23"/>
          <w:rtl w:val="0"/>
        </w:rPr>
        <w:t xml:space="preserve">one repeated number</w:t>
      </w:r>
      <w:r w:rsidDel="00000000" w:rsidR="00000000" w:rsidRPr="00000000">
        <w:rPr>
          <w:rFonts w:ascii="Century Schoolbook" w:cs="Century Schoolbook" w:eastAsia="Century Schoolbook" w:hAnsi="Century Schoolbook"/>
          <w:color w:val="001a1e"/>
          <w:sz w:val="23"/>
          <w:szCs w:val="23"/>
          <w:rtl w:val="0"/>
        </w:rPr>
        <w:t xml:space="preserve"> in </w:t>
      </w:r>
      <w:r w:rsidDel="00000000" w:rsidR="00000000" w:rsidRPr="00000000">
        <w:rPr>
          <w:rFonts w:ascii="Century Schoolbook" w:cs="Century Schoolbook" w:eastAsia="Century Schoolbook" w:hAnsi="Century Schoolbook"/>
          <w:color w:val="e83e8c"/>
          <w:sz w:val="20"/>
          <w:szCs w:val="20"/>
          <w:rtl w:val="0"/>
        </w:rPr>
        <w:t xml:space="preserve">nums</w:t>
      </w:r>
      <w:r w:rsidDel="00000000" w:rsidR="00000000" w:rsidRPr="00000000">
        <w:rPr>
          <w:rFonts w:ascii="Century Schoolbook" w:cs="Century Schoolbook" w:eastAsia="Century Schoolbook" w:hAnsi="Century Schoolbook"/>
          <w:color w:val="001a1e"/>
          <w:sz w:val="23"/>
          <w:szCs w:val="23"/>
          <w:rtl w:val="0"/>
        </w:rPr>
        <w:t xml:space="preserve">, return </w:t>
      </w:r>
      <w:r w:rsidDel="00000000" w:rsidR="00000000" w:rsidRPr="00000000">
        <w:rPr>
          <w:rFonts w:ascii="Century Schoolbook" w:cs="Century Schoolbook" w:eastAsia="Century Schoolbook" w:hAnsi="Century Schoolbook"/>
          <w:i w:val="1"/>
          <w:color w:val="001a1e"/>
          <w:sz w:val="23"/>
          <w:szCs w:val="23"/>
          <w:rtl w:val="0"/>
        </w:rPr>
        <w:t xml:space="preserve">this repeated number</w:t>
      </w:r>
      <w:r w:rsidDel="00000000" w:rsidR="00000000" w:rsidRPr="00000000">
        <w:rPr>
          <w:rFonts w:ascii="Century Schoolbook" w:cs="Century Schoolbook" w:eastAsia="Century Schoolbook" w:hAnsi="Century Schoolbook"/>
          <w:color w:val="001a1e"/>
          <w:sz w:val="23"/>
          <w:szCs w:val="23"/>
          <w:rtl w:val="0"/>
        </w:rPr>
        <w:t xml:space="preserve">. Solve the problem using </w:t>
      </w:r>
      <w:hyperlink r:id="rId110">
        <w:r w:rsidDel="00000000" w:rsidR="00000000" w:rsidRPr="00000000">
          <w:rPr>
            <w:rFonts w:ascii="Century Schoolbook" w:cs="Century Schoolbook" w:eastAsia="Century Schoolbook" w:hAnsi="Century Schoolbook"/>
            <w:color w:val="0f6cbf"/>
            <w:sz w:val="23"/>
            <w:szCs w:val="23"/>
            <w:u w:val="single"/>
            <w:rtl w:val="0"/>
          </w:rPr>
          <w:t xml:space="preserve">set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3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1:</w:t>
      </w:r>
      <w:r w:rsidDel="00000000" w:rsidR="00000000" w:rsidRPr="00000000">
        <w:rPr>
          <w:rtl w:val="0"/>
        </w:rPr>
      </w:r>
    </w:p>
    <w:p w:rsidR="00000000" w:rsidDel="00000000" w:rsidP="00000000" w:rsidRDefault="00000000" w:rsidRPr="00000000" w14:paraId="00000F4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nums = [1,3,4,2,2]</w:t>
      </w:r>
    </w:p>
    <w:p w:rsidR="00000000" w:rsidDel="00000000" w:rsidP="00000000" w:rsidRDefault="00000000" w:rsidRPr="00000000" w14:paraId="00000F4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2</w:t>
      </w:r>
    </w:p>
    <w:p w:rsidR="00000000" w:rsidDel="00000000" w:rsidP="00000000" w:rsidRDefault="00000000" w:rsidRPr="00000000" w14:paraId="00000F42">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4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2:</w:t>
      </w:r>
      <w:r w:rsidDel="00000000" w:rsidR="00000000" w:rsidRPr="00000000">
        <w:rPr>
          <w:rtl w:val="0"/>
        </w:rPr>
      </w:r>
    </w:p>
    <w:p w:rsidR="00000000" w:rsidDel="00000000" w:rsidP="00000000" w:rsidRDefault="00000000" w:rsidRPr="00000000" w14:paraId="00000F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nums = [3,1,3,4,2]</w:t>
      </w:r>
    </w:p>
    <w:p w:rsidR="00000000" w:rsidDel="00000000" w:rsidP="00000000" w:rsidRDefault="00000000" w:rsidRPr="00000000" w14:paraId="00000F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3</w:t>
      </w:r>
    </w:p>
    <w:p w:rsidR="00000000" w:rsidDel="00000000" w:rsidP="00000000" w:rsidRDefault="00000000" w:rsidRPr="00000000" w14:paraId="00000F46">
      <w:pPr>
        <w:ind w:left="360" w:firstLine="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F47">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5"/>
        <w:tblW w:w="2621.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1"/>
        <w:gridCol w:w="1290"/>
        <w:tblGridChange w:id="0">
          <w:tblGrid>
            <w:gridCol w:w="1331"/>
            <w:gridCol w:w="129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48">
            <w:pPr>
              <w:spacing w:after="240" w:lineRule="auto"/>
              <w:ind w:left="360" w:firstLine="0"/>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49">
            <w:pPr>
              <w:spacing w:after="240" w:lineRule="auto"/>
              <w:ind w:left="360" w:firstLine="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1 3 4 4 2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w:t>
            </w:r>
          </w:p>
        </w:tc>
      </w:tr>
    </w:tbl>
    <w:p w:rsidR="00000000" w:rsidDel="00000000" w:rsidP="00000000" w:rsidRDefault="00000000" w:rsidRPr="00000000" w14:paraId="00000F4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4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4E">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4F">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50">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51">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52">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53">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54">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55">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56">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F5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=input().split(" ")</w:t>
      </w:r>
    </w:p>
    <w:p w:rsidR="00000000" w:rsidDel="00000000" w:rsidP="00000000" w:rsidRDefault="00000000" w:rsidRPr="00000000" w14:paraId="00000F5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 list(n)</w:t>
      </w:r>
    </w:p>
    <w:p w:rsidR="00000000" w:rsidDel="00000000" w:rsidP="00000000" w:rsidRDefault="00000000" w:rsidRPr="00000000" w14:paraId="00000F5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range(len(n)):</w:t>
      </w:r>
    </w:p>
    <w:p w:rsidR="00000000" w:rsidDel="00000000" w:rsidP="00000000" w:rsidRDefault="00000000" w:rsidRPr="00000000" w14:paraId="00000F5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range(i+1,len(n)):</w:t>
      </w:r>
    </w:p>
    <w:p w:rsidR="00000000" w:rsidDel="00000000" w:rsidP="00000000" w:rsidRDefault="00000000" w:rsidRPr="00000000" w14:paraId="00000F5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n[i] == n[j]:</w:t>
      </w:r>
    </w:p>
    <w:p w:rsidR="00000000" w:rsidDel="00000000" w:rsidP="00000000" w:rsidRDefault="00000000" w:rsidRPr="00000000" w14:paraId="00000F5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print(n[i])</w:t>
      </w:r>
    </w:p>
    <w:p w:rsidR="00000000" w:rsidDel="00000000" w:rsidP="00000000" w:rsidRDefault="00000000" w:rsidRPr="00000000" w14:paraId="00000F5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exit(0)</w:t>
      </w:r>
    </w:p>
    <w:p w:rsidR="00000000" w:rsidDel="00000000" w:rsidP="00000000" w:rsidRDefault="00000000" w:rsidRPr="00000000" w14:paraId="00000F5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5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F6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070100"/>
            <wp:effectExtent b="0" l="0" r="0" t="0"/>
            <wp:docPr id="131" name="image92.png"/>
            <a:graphic>
              <a:graphicData uri="http://schemas.openxmlformats.org/drawingml/2006/picture">
                <pic:pic>
                  <pic:nvPicPr>
                    <pic:cNvPr id="0" name="image92.png"/>
                    <pic:cNvPicPr preferRelativeResize="0"/>
                  </pic:nvPicPr>
                  <pic:blipFill>
                    <a:blip r:embed="rId111"/>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F6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62">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F63">
      <w:pPr>
        <w:pBdr>
          <w:top w:space="0" w:sz="0" w:val="nil"/>
          <w:left w:space="0" w:sz="0" w:val="nil"/>
          <w:bottom w:space="0" w:sz="0" w:val="nil"/>
          <w:right w:space="0" w:sz="0" w:val="nil"/>
          <w:between w:space="0" w:sz="0" w:val="nil"/>
        </w:pBdr>
        <w:shd w:fill="ffffff" w:val="clear"/>
        <w:spacing w:after="280" w:before="28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F64">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F6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8.5 </w:t>
        <w:tab/>
        <w:tab/>
        <w:tab/>
        <w:tab/>
        <w:t xml:space="preserve">Date:</w:t>
      </w:r>
    </w:p>
    <w:p w:rsidR="00000000" w:rsidDel="00000000" w:rsidP="00000000" w:rsidRDefault="00000000" w:rsidRPr="00000000" w14:paraId="00000F6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F6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6"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6" name="image138.png"/>
                <a:graphic>
                  <a:graphicData uri="http://schemas.openxmlformats.org/drawingml/2006/picture">
                    <pic:pic>
                      <pic:nvPicPr>
                        <pic:cNvPr id="0" name="image138.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F68">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Remove repeated</w:t>
      </w:r>
    </w:p>
    <w:p w:rsidR="00000000" w:rsidDel="00000000" w:rsidP="00000000" w:rsidRDefault="00000000" w:rsidRPr="00000000" w14:paraId="00000F6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eliminate the common elements in the given 2 arrays and print only the non-repeating elements and the total number of such non-repeating elements.</w:t>
      </w:r>
    </w:p>
    <w:p w:rsidR="00000000" w:rsidDel="00000000" w:rsidP="00000000" w:rsidRDefault="00000000" w:rsidRPr="00000000" w14:paraId="00000F6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F6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space-separated values, denoting the size of the two arrays in integer format respectively.</w:t>
      </w:r>
    </w:p>
    <w:p w:rsidR="00000000" w:rsidDel="00000000" w:rsidP="00000000" w:rsidRDefault="00000000" w:rsidRPr="00000000" w14:paraId="00000F6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next two lines contain the space-separated integer arrays to be compared.</w:t>
      </w:r>
    </w:p>
    <w:p w:rsidR="00000000" w:rsidDel="00000000" w:rsidP="00000000" w:rsidRDefault="00000000" w:rsidRPr="00000000" w14:paraId="00000F6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6E">
      <w:pPr>
        <w:spacing w:after="120" w:line="240" w:lineRule="auto"/>
        <w:rPr>
          <w:rFonts w:ascii="Century Schoolbook" w:cs="Century Schoolbook" w:eastAsia="Century Schoolbook" w:hAnsi="Century Schoolbook"/>
          <w:color w:val="001a1e"/>
          <w:sz w:val="23"/>
          <w:szCs w:val="23"/>
        </w:rPr>
      </w:pPr>
      <w:hyperlink r:id="rId112">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Input:</w:t>
      </w:r>
    </w:p>
    <w:p w:rsidR="00000000" w:rsidDel="00000000" w:rsidP="00000000" w:rsidRDefault="00000000" w:rsidRPr="00000000" w14:paraId="00000F6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5 4</w:t>
      </w:r>
    </w:p>
    <w:p w:rsidR="00000000" w:rsidDel="00000000" w:rsidP="00000000" w:rsidRDefault="00000000" w:rsidRPr="00000000" w14:paraId="00000F7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1 2 8 6 5</w:t>
      </w:r>
    </w:p>
    <w:p w:rsidR="00000000" w:rsidDel="00000000" w:rsidP="00000000" w:rsidRDefault="00000000" w:rsidRPr="00000000" w14:paraId="00000F7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2 6 8 10</w:t>
      </w:r>
    </w:p>
    <w:p w:rsidR="00000000" w:rsidDel="00000000" w:rsidP="00000000" w:rsidRDefault="00000000" w:rsidRPr="00000000" w14:paraId="00000F72">
      <w:pPr>
        <w:spacing w:after="120" w:line="240" w:lineRule="auto"/>
        <w:rPr>
          <w:rFonts w:ascii="Century Schoolbook" w:cs="Century Schoolbook" w:eastAsia="Century Schoolbook" w:hAnsi="Century Schoolbook"/>
          <w:color w:val="001a1e"/>
          <w:sz w:val="23"/>
          <w:szCs w:val="23"/>
        </w:rPr>
      </w:pPr>
      <w:hyperlink r:id="rId113">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Output:</w:t>
      </w:r>
    </w:p>
    <w:p w:rsidR="00000000" w:rsidDel="00000000" w:rsidP="00000000" w:rsidRDefault="00000000" w:rsidRPr="00000000" w14:paraId="00000F7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1 5 10</w:t>
      </w:r>
    </w:p>
    <w:p w:rsidR="00000000" w:rsidDel="00000000" w:rsidP="00000000" w:rsidRDefault="00000000" w:rsidRPr="00000000" w14:paraId="00000F7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F75">
      <w:pPr>
        <w:spacing w:after="120" w:line="240" w:lineRule="auto"/>
        <w:rPr>
          <w:rFonts w:ascii="Century Schoolbook" w:cs="Century Schoolbook" w:eastAsia="Century Schoolbook" w:hAnsi="Century Schoolbook"/>
          <w:color w:val="001a1e"/>
          <w:sz w:val="23"/>
          <w:szCs w:val="23"/>
        </w:rPr>
      </w:pPr>
      <w:hyperlink r:id="rId114">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Input: </w:t>
      </w:r>
    </w:p>
    <w:p w:rsidR="00000000" w:rsidDel="00000000" w:rsidP="00000000" w:rsidRDefault="00000000" w:rsidRPr="00000000" w14:paraId="00000F7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5 5</w:t>
      </w:r>
    </w:p>
    <w:p w:rsidR="00000000" w:rsidDel="00000000" w:rsidP="00000000" w:rsidRDefault="00000000" w:rsidRPr="00000000" w14:paraId="00000F7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w:t>
      </w:r>
    </w:p>
    <w:p w:rsidR="00000000" w:rsidDel="00000000" w:rsidP="00000000" w:rsidRDefault="00000000" w:rsidRPr="00000000" w14:paraId="00000F7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w:t>
      </w:r>
    </w:p>
    <w:p w:rsidR="00000000" w:rsidDel="00000000" w:rsidP="00000000" w:rsidRDefault="00000000" w:rsidRPr="00000000" w14:paraId="00000F79">
      <w:pPr>
        <w:spacing w:after="120" w:line="240" w:lineRule="auto"/>
        <w:rPr>
          <w:rFonts w:ascii="Century Schoolbook" w:cs="Century Schoolbook" w:eastAsia="Century Schoolbook" w:hAnsi="Century Schoolbook"/>
          <w:color w:val="001a1e"/>
          <w:sz w:val="23"/>
          <w:szCs w:val="23"/>
        </w:rPr>
      </w:pPr>
      <w:hyperlink r:id="rId115">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Output:</w:t>
      </w:r>
    </w:p>
    <w:p w:rsidR="00000000" w:rsidDel="00000000" w:rsidP="00000000" w:rsidRDefault="00000000" w:rsidRPr="00000000" w14:paraId="00000F7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 SUCH ELEMENTS</w:t>
      </w:r>
    </w:p>
    <w:p w:rsidR="00000000" w:rsidDel="00000000" w:rsidP="00000000" w:rsidRDefault="00000000" w:rsidRPr="00000000" w14:paraId="00000F7B">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0F7C">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6"/>
        <w:tblW w:w="2621.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1"/>
        <w:gridCol w:w="1290"/>
        <w:tblGridChange w:id="0">
          <w:tblGrid>
            <w:gridCol w:w="1331"/>
            <w:gridCol w:w="129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7D">
            <w:pPr>
              <w:spacing w:after="240" w:lineRule="auto"/>
              <w:ind w:left="360" w:firstLine="0"/>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7E">
            <w:pPr>
              <w:spacing w:after="240" w:lineRule="auto"/>
              <w:ind w:left="360" w:firstLine="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5 4</w:t>
            </w:r>
          </w:p>
          <w:p w:rsidR="00000000" w:rsidDel="00000000" w:rsidP="00000000" w:rsidRDefault="00000000" w:rsidRPr="00000000" w14:paraId="00000F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1 2 8 6 5</w:t>
            </w:r>
          </w:p>
          <w:p w:rsidR="00000000" w:rsidDel="00000000" w:rsidP="00000000" w:rsidRDefault="00000000" w:rsidRPr="00000000" w14:paraId="00000F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2 6 8 10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8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1 5 10</w:t>
            </w:r>
          </w:p>
          <w:p w:rsidR="00000000" w:rsidDel="00000000" w:rsidP="00000000" w:rsidRDefault="00000000" w:rsidRPr="00000000" w14:paraId="00000F8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tc>
      </w:tr>
    </w:tbl>
    <w:p w:rsidR="00000000" w:rsidDel="00000000" w:rsidP="00000000" w:rsidRDefault="00000000" w:rsidRPr="00000000" w14:paraId="00000F84">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85">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F86">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a=input()</w:t>
      </w:r>
    </w:p>
    <w:p w:rsidR="00000000" w:rsidDel="00000000" w:rsidP="00000000" w:rsidRDefault="00000000" w:rsidRPr="00000000" w14:paraId="00000F87">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w:t>
      </w:r>
    </w:p>
    <w:p w:rsidR="00000000" w:rsidDel="00000000" w:rsidP="00000000" w:rsidRDefault="00000000" w:rsidRPr="00000000" w14:paraId="00000F88">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b=input()</w:t>
      </w:r>
    </w:p>
    <w:p w:rsidR="00000000" w:rsidDel="00000000" w:rsidP="00000000" w:rsidRDefault="00000000" w:rsidRPr="00000000" w14:paraId="00000F89">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c=input()</w:t>
      </w:r>
    </w:p>
    <w:p w:rsidR="00000000" w:rsidDel="00000000" w:rsidP="00000000" w:rsidRDefault="00000000" w:rsidRPr="00000000" w14:paraId="00000F8A">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b=tuple(b.split(" "))</w:t>
      </w:r>
    </w:p>
    <w:p w:rsidR="00000000" w:rsidDel="00000000" w:rsidP="00000000" w:rsidRDefault="00000000" w:rsidRPr="00000000" w14:paraId="00000F8B">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c=tuple(c.split(" "))</w:t>
      </w:r>
    </w:p>
    <w:p w:rsidR="00000000" w:rsidDel="00000000" w:rsidP="00000000" w:rsidRDefault="00000000" w:rsidRPr="00000000" w14:paraId="00000F8C">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b:</w:t>
      </w:r>
    </w:p>
    <w:p w:rsidR="00000000" w:rsidDel="00000000" w:rsidP="00000000" w:rsidRDefault="00000000" w:rsidRPr="00000000" w14:paraId="00000F8D">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i not in c:</w:t>
      </w:r>
    </w:p>
    <w:p w:rsidR="00000000" w:rsidDel="00000000" w:rsidP="00000000" w:rsidRDefault="00000000" w:rsidRPr="00000000" w14:paraId="00000F8E">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d.append(i)</w:t>
      </w:r>
    </w:p>
    <w:p w:rsidR="00000000" w:rsidDel="00000000" w:rsidP="00000000" w:rsidRDefault="00000000" w:rsidRPr="00000000" w14:paraId="00000F8F">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c:</w:t>
      </w:r>
    </w:p>
    <w:p w:rsidR="00000000" w:rsidDel="00000000" w:rsidP="00000000" w:rsidRDefault="00000000" w:rsidRPr="00000000" w14:paraId="00000F90">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i not in b:</w:t>
      </w:r>
    </w:p>
    <w:p w:rsidR="00000000" w:rsidDel="00000000" w:rsidP="00000000" w:rsidRDefault="00000000" w:rsidRPr="00000000" w14:paraId="00000F91">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d.append(i)</w:t>
      </w:r>
    </w:p>
    <w:p w:rsidR="00000000" w:rsidDel="00000000" w:rsidP="00000000" w:rsidRDefault="00000000" w:rsidRPr="00000000" w14:paraId="00000F92">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range(len(d)):</w:t>
      </w:r>
    </w:p>
    <w:p w:rsidR="00000000" w:rsidDel="00000000" w:rsidP="00000000" w:rsidRDefault="00000000" w:rsidRPr="00000000" w14:paraId="00000F93">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print(int(d[i]),end=' ')</w:t>
      </w:r>
    </w:p>
    <w:p w:rsidR="00000000" w:rsidDel="00000000" w:rsidP="00000000" w:rsidRDefault="00000000" w:rsidRPr="00000000" w14:paraId="00000F94">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w:t>
      </w:r>
    </w:p>
    <w:p w:rsidR="00000000" w:rsidDel="00000000" w:rsidP="00000000" w:rsidRDefault="00000000" w:rsidRPr="00000000" w14:paraId="00000F95">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print(len(d))</w:t>
      </w:r>
    </w:p>
    <w:p w:rsidR="00000000" w:rsidDel="00000000" w:rsidP="00000000" w:rsidRDefault="00000000" w:rsidRPr="00000000" w14:paraId="00000F96">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730500"/>
            <wp:effectExtent b="0" l="0" r="0" t="0"/>
            <wp:docPr id="126" name="image84.png"/>
            <a:graphic>
              <a:graphicData uri="http://schemas.openxmlformats.org/drawingml/2006/picture">
                <pic:pic>
                  <pic:nvPicPr>
                    <pic:cNvPr id="0" name="image84.png"/>
                    <pic:cNvPicPr preferRelativeResize="0"/>
                  </pic:nvPicPr>
                  <pic:blipFill>
                    <a:blip r:embed="rId116"/>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F97">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98">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F99">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F9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8.6 </w:t>
        <w:tab/>
        <w:tab/>
        <w:tab/>
        <w:tab/>
        <w:t xml:space="preserve">Date:</w:t>
      </w:r>
    </w:p>
    <w:p w:rsidR="00000000" w:rsidDel="00000000" w:rsidP="00000000" w:rsidRDefault="00000000" w:rsidRPr="00000000" w14:paraId="00000F9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F9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F9D">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2"/>
          <w:szCs w:val="32"/>
          <w:u w:val="single"/>
          <w:rtl w:val="0"/>
        </w:rPr>
        <w:t xml:space="preserve">Malfunctioning Keyboard</w:t>
      </w:r>
      <w:r w:rsidDel="00000000" w:rsidR="00000000" w:rsidRPr="00000000">
        <w:rPr>
          <w:rtl w:val="0"/>
        </w:rPr>
      </w:r>
    </w:p>
    <w:p w:rsidR="00000000" w:rsidDel="00000000" w:rsidP="00000000" w:rsidRDefault="00000000" w:rsidRPr="00000000" w14:paraId="00000F9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There is a malfunctioning keyboard where some letter keys do not work. All other keys on the keyboard work properly.</w:t>
      </w:r>
    </w:p>
    <w:p w:rsidR="00000000" w:rsidDel="00000000" w:rsidP="00000000" w:rsidRDefault="00000000" w:rsidRPr="00000000" w14:paraId="00000F9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 string text of words separated by a single space (no leading or trailing spaces) and a string brokenLetters of all distinct letter keys that are broken, return the number of words in text you can fully type using this keyboard.</w:t>
      </w:r>
    </w:p>
    <w:p w:rsidR="00000000" w:rsidDel="00000000" w:rsidP="00000000" w:rsidRDefault="00000000" w:rsidRPr="00000000" w14:paraId="00000FA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1:</w:t>
      </w:r>
    </w:p>
    <w:p w:rsidR="00000000" w:rsidDel="00000000" w:rsidP="00000000" w:rsidRDefault="00000000" w:rsidRPr="00000000" w14:paraId="00000FA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text = "hello world", brokenLetters = "ad"</w:t>
      </w:r>
    </w:p>
    <w:p w:rsidR="00000000" w:rsidDel="00000000" w:rsidP="00000000" w:rsidRDefault="00000000" w:rsidRPr="00000000" w14:paraId="00000FA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FA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FA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 We cannot type "world" because the 'd' key is broken.</w:t>
      </w:r>
    </w:p>
    <w:p w:rsidR="00000000" w:rsidDel="00000000" w:rsidP="00000000" w:rsidRDefault="00000000" w:rsidRPr="00000000" w14:paraId="00000FA5">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A6">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7"/>
        <w:tblW w:w="221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18"/>
        <w:gridCol w:w="997"/>
        <w:tblGridChange w:id="0">
          <w:tblGrid>
            <w:gridCol w:w="121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A7">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A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hello world</w:t>
            </w:r>
          </w:p>
          <w:p w:rsidR="00000000" w:rsidDel="00000000" w:rsidP="00000000" w:rsidRDefault="00000000" w:rsidRPr="00000000" w14:paraId="00000FA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A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w:t>
            </w:r>
          </w:p>
        </w:tc>
      </w:tr>
    </w:tbl>
    <w:p w:rsidR="00000000" w:rsidDel="00000000" w:rsidP="00000000" w:rsidRDefault="00000000" w:rsidRPr="00000000" w14:paraId="00000FAC">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AD">
      <w:pPr>
        <w:spacing w:after="240" w:before="240" w:lineRule="auto"/>
        <w:rPr>
          <w:rFonts w:ascii="Century Schoolbook" w:cs="Century Schoolbook" w:eastAsia="Century Schoolbook" w:hAnsi="Century Schoolbook"/>
          <w:b w:val="1"/>
          <w:color w:val="001a1e"/>
          <w:sz w:val="32"/>
          <w:szCs w:val="32"/>
        </w:rPr>
      </w:pPr>
      <w:r w:rsidDel="00000000" w:rsidR="00000000" w:rsidRPr="00000000">
        <w:rPr>
          <w:rFonts w:ascii="Century Schoolbook" w:cs="Century Schoolbook" w:eastAsia="Century Schoolbook" w:hAnsi="Century Schoolbook"/>
          <w:b w:val="1"/>
          <w:color w:val="001a1e"/>
          <w:sz w:val="32"/>
          <w:szCs w:val="32"/>
          <w:rtl w:val="0"/>
        </w:rPr>
        <w:t xml:space="preserve">PROGRAM:</w:t>
      </w:r>
    </w:p>
    <w:p w:rsidR="00000000" w:rsidDel="00000000" w:rsidP="00000000" w:rsidRDefault="00000000" w:rsidRPr="00000000" w14:paraId="00000FA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a=input()</w:t>
      </w:r>
    </w:p>
    <w:p w:rsidR="00000000" w:rsidDel="00000000" w:rsidP="00000000" w:rsidRDefault="00000000" w:rsidRPr="00000000" w14:paraId="00000FA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b=input()</w:t>
      </w:r>
    </w:p>
    <w:p w:rsidR="00000000" w:rsidDel="00000000" w:rsidP="00000000" w:rsidRDefault="00000000" w:rsidRPr="00000000" w14:paraId="00000FB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c=set()</w:t>
      </w:r>
    </w:p>
    <w:p w:rsidR="00000000" w:rsidDel="00000000" w:rsidP="00000000" w:rsidRDefault="00000000" w:rsidRPr="00000000" w14:paraId="00000FB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for i in a:</w:t>
      </w:r>
    </w:p>
    <w:p w:rsidR="00000000" w:rsidDel="00000000" w:rsidP="00000000" w:rsidRDefault="00000000" w:rsidRPr="00000000" w14:paraId="00000FB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for j in b:</w:t>
      </w:r>
    </w:p>
    <w:p w:rsidR="00000000" w:rsidDel="00000000" w:rsidP="00000000" w:rsidRDefault="00000000" w:rsidRPr="00000000" w14:paraId="00000FB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if j in i:</w:t>
      </w:r>
    </w:p>
    <w:p w:rsidR="00000000" w:rsidDel="00000000" w:rsidP="00000000" w:rsidRDefault="00000000" w:rsidRPr="00000000" w14:paraId="00000FB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c.add(i)</w:t>
      </w:r>
    </w:p>
    <w:p w:rsidR="00000000" w:rsidDel="00000000" w:rsidP="00000000" w:rsidRDefault="00000000" w:rsidRPr="00000000" w14:paraId="00000FB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print(len(c))</w:t>
      </w:r>
    </w:p>
    <w:p w:rsidR="00000000" w:rsidDel="00000000" w:rsidP="00000000" w:rsidRDefault="00000000" w:rsidRPr="00000000" w14:paraId="00000FB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768600"/>
            <wp:effectExtent b="0" l="0" r="0" t="0"/>
            <wp:docPr id="144" name="image115.png"/>
            <a:graphic>
              <a:graphicData uri="http://schemas.openxmlformats.org/drawingml/2006/picture">
                <pic:pic>
                  <pic:nvPicPr>
                    <pic:cNvPr id="0" name="image115.png"/>
                    <pic:cNvPicPr preferRelativeResize="0"/>
                  </pic:nvPicPr>
                  <pic:blipFill>
                    <a:blip r:embed="rId11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FB7">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FB8">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B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FBA">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FB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sz w:val="32"/>
          <w:szCs w:val="32"/>
          <w:rtl w:val="0"/>
        </w:rPr>
        <w:t xml:space="preserve"> </w:t>
      </w:r>
      <w:r w:rsidDel="00000000" w:rsidR="00000000" w:rsidRPr="00000000">
        <w:rPr>
          <w:rFonts w:ascii="Century Schoolbook" w:cs="Century Schoolbook" w:eastAsia="Century Schoolbook" w:hAnsi="Century Schoolbook"/>
          <w:b w:val="1"/>
          <w:rtl w:val="0"/>
        </w:rPr>
        <w:t xml:space="preserve">Ex. No. </w:t>
        <w:tab/>
        <w:t xml:space="preserve">: </w:t>
        <w:tab/>
        <w:t xml:space="preserve">8.7 </w:t>
        <w:tab/>
        <w:tab/>
        <w:tab/>
        <w:tab/>
        <w:t xml:space="preserve">Date:</w:t>
      </w:r>
    </w:p>
    <w:p w:rsidR="00000000" w:rsidDel="00000000" w:rsidP="00000000" w:rsidRDefault="00000000" w:rsidRPr="00000000" w14:paraId="00000FB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FB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9"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9" name="image123.png"/>
                <a:graphic>
                  <a:graphicData uri="http://schemas.openxmlformats.org/drawingml/2006/picture">
                    <pic:pic>
                      <pic:nvPicPr>
                        <pic:cNvPr id="0" name="image12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FBE">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2"/>
          <w:szCs w:val="32"/>
          <w:u w:val="single"/>
          <w:rtl w:val="0"/>
        </w:rPr>
        <w:t xml:space="preserve">American keyboard</w:t>
      </w:r>
      <w:r w:rsidDel="00000000" w:rsidR="00000000" w:rsidRPr="00000000">
        <w:rPr>
          <w:rtl w:val="0"/>
        </w:rPr>
      </w:r>
    </w:p>
    <w:p w:rsidR="00000000" w:rsidDel="00000000" w:rsidP="00000000" w:rsidRDefault="00000000" w:rsidRPr="00000000" w14:paraId="00000FB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an array of strings </w:t>
      </w:r>
      <w:r w:rsidDel="00000000" w:rsidR="00000000" w:rsidRPr="00000000">
        <w:rPr>
          <w:rFonts w:ascii="Century Schoolbook" w:cs="Century Schoolbook" w:eastAsia="Century Schoolbook" w:hAnsi="Century Schoolbook"/>
          <w:sz w:val="20"/>
          <w:szCs w:val="20"/>
          <w:rtl w:val="0"/>
        </w:rPr>
        <w:t xml:space="preserve">words</w:t>
      </w:r>
      <w:r w:rsidDel="00000000" w:rsidR="00000000" w:rsidRPr="00000000">
        <w:rPr>
          <w:rFonts w:ascii="Century Schoolbook" w:cs="Century Schoolbook" w:eastAsia="Century Schoolbook" w:hAnsi="Century Schoolbook"/>
          <w:sz w:val="23"/>
          <w:szCs w:val="23"/>
          <w:rtl w:val="0"/>
        </w:rPr>
        <w:t xml:space="preserve">, return </w:t>
      </w:r>
      <w:r w:rsidDel="00000000" w:rsidR="00000000" w:rsidRPr="00000000">
        <w:rPr>
          <w:rFonts w:ascii="Century Schoolbook" w:cs="Century Schoolbook" w:eastAsia="Century Schoolbook" w:hAnsi="Century Schoolbook"/>
          <w:i w:val="1"/>
          <w:sz w:val="23"/>
          <w:szCs w:val="23"/>
          <w:rtl w:val="0"/>
        </w:rPr>
        <w:t xml:space="preserve">the words that can be typed using letters of the alphabet on only one row of American keyboard like the image below</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FC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the </w:t>
      </w:r>
      <w:r w:rsidDel="00000000" w:rsidR="00000000" w:rsidRPr="00000000">
        <w:rPr>
          <w:rFonts w:ascii="Century Schoolbook" w:cs="Century Schoolbook" w:eastAsia="Century Schoolbook" w:hAnsi="Century Schoolbook"/>
          <w:b w:val="1"/>
          <w:sz w:val="23"/>
          <w:szCs w:val="23"/>
          <w:rtl w:val="0"/>
        </w:rPr>
        <w:t xml:space="preserve">American keyboard</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FC1">
      <w:pPr>
        <w:numPr>
          <w:ilvl w:val="0"/>
          <w:numId w:val="1"/>
        </w:numPr>
        <w:spacing w:after="0" w:before="280" w:line="240" w:lineRule="auto"/>
        <w:ind w:left="720" w:hanging="360"/>
        <w:rPr/>
      </w:pPr>
      <w:r w:rsidDel="00000000" w:rsidR="00000000" w:rsidRPr="00000000">
        <w:rPr>
          <w:rFonts w:ascii="Century Schoolbook" w:cs="Century Schoolbook" w:eastAsia="Century Schoolbook" w:hAnsi="Century Schoolbook"/>
          <w:sz w:val="23"/>
          <w:szCs w:val="23"/>
          <w:rtl w:val="0"/>
        </w:rPr>
        <w:t xml:space="preserve">the first row consists of the characters </w:t>
      </w:r>
      <w:r w:rsidDel="00000000" w:rsidR="00000000" w:rsidRPr="00000000">
        <w:rPr>
          <w:rFonts w:ascii="Century Schoolbook" w:cs="Century Schoolbook" w:eastAsia="Century Schoolbook" w:hAnsi="Century Schoolbook"/>
          <w:sz w:val="20"/>
          <w:szCs w:val="20"/>
          <w:rtl w:val="0"/>
        </w:rPr>
        <w:t xml:space="preserve">"qwertyuiop"</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FC2">
      <w:pPr>
        <w:numPr>
          <w:ilvl w:val="0"/>
          <w:numId w:val="1"/>
        </w:numPr>
        <w:spacing w:after="0" w:line="240" w:lineRule="auto"/>
        <w:ind w:left="720" w:hanging="360"/>
        <w:rPr/>
      </w:pPr>
      <w:r w:rsidDel="00000000" w:rsidR="00000000" w:rsidRPr="00000000">
        <w:rPr>
          <w:rFonts w:ascii="Century Schoolbook" w:cs="Century Schoolbook" w:eastAsia="Century Schoolbook" w:hAnsi="Century Schoolbook"/>
          <w:sz w:val="23"/>
          <w:szCs w:val="23"/>
          <w:rtl w:val="0"/>
        </w:rPr>
        <w:t xml:space="preserve">the second row consists of the characters </w:t>
      </w:r>
      <w:r w:rsidDel="00000000" w:rsidR="00000000" w:rsidRPr="00000000">
        <w:rPr>
          <w:rFonts w:ascii="Century Schoolbook" w:cs="Century Schoolbook" w:eastAsia="Century Schoolbook" w:hAnsi="Century Schoolbook"/>
          <w:sz w:val="20"/>
          <w:szCs w:val="20"/>
          <w:rtl w:val="0"/>
        </w:rPr>
        <w:t xml:space="preserve">"asdfghjkl"</w:t>
      </w:r>
      <w:r w:rsidDel="00000000" w:rsidR="00000000" w:rsidRPr="00000000">
        <w:rPr>
          <w:rFonts w:ascii="Century Schoolbook" w:cs="Century Schoolbook" w:eastAsia="Century Schoolbook" w:hAnsi="Century Schoolbook"/>
          <w:sz w:val="23"/>
          <w:szCs w:val="23"/>
          <w:rtl w:val="0"/>
        </w:rPr>
        <w:t xml:space="preserve">, and</w:t>
      </w:r>
    </w:p>
    <w:p w:rsidR="00000000" w:rsidDel="00000000" w:rsidP="00000000" w:rsidRDefault="00000000" w:rsidRPr="00000000" w14:paraId="00000FC3">
      <w:pPr>
        <w:numPr>
          <w:ilvl w:val="0"/>
          <w:numId w:val="1"/>
        </w:numPr>
        <w:spacing w:after="280" w:line="240" w:lineRule="auto"/>
        <w:ind w:left="720" w:hanging="360"/>
        <w:rPr/>
      </w:pPr>
      <w:r w:rsidDel="00000000" w:rsidR="00000000" w:rsidRPr="00000000">
        <w:rPr>
          <w:rFonts w:ascii="Century Schoolbook" w:cs="Century Schoolbook" w:eastAsia="Century Schoolbook" w:hAnsi="Century Schoolbook"/>
          <w:sz w:val="23"/>
          <w:szCs w:val="23"/>
          <w:rtl w:val="0"/>
        </w:rPr>
        <w:t xml:space="preserve">the third row consists of the characters </w:t>
      </w:r>
      <w:r w:rsidDel="00000000" w:rsidR="00000000" w:rsidRPr="00000000">
        <w:rPr>
          <w:rFonts w:ascii="Century Schoolbook" w:cs="Century Schoolbook" w:eastAsia="Century Schoolbook" w:hAnsi="Century Schoolbook"/>
          <w:sz w:val="20"/>
          <w:szCs w:val="20"/>
          <w:rtl w:val="0"/>
        </w:rPr>
        <w:t xml:space="preserve">"zxcvbnm"</w:t>
      </w:r>
      <w:r w:rsidDel="00000000" w:rsidR="00000000" w:rsidRPr="00000000">
        <w:rPr>
          <w:rtl w:val="0"/>
        </w:rPr>
      </w:r>
    </w:p>
    <w:p w:rsidR="00000000" w:rsidDel="00000000" w:rsidP="00000000" w:rsidRDefault="00000000" w:rsidRPr="00000000" w14:paraId="00000FC4">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0" distT="0" distL="0" distR="0">
            <wp:extent cx="5906120" cy="1968543"/>
            <wp:effectExtent b="0" l="0" r="0" t="0"/>
            <wp:docPr descr="https://assets.leetcode.com/uploads/2018/10/12/keyboard.png" id="147" name="image118.png"/>
            <a:graphic>
              <a:graphicData uri="http://schemas.openxmlformats.org/drawingml/2006/picture">
                <pic:pic>
                  <pic:nvPicPr>
                    <pic:cNvPr descr="https://assets.leetcode.com/uploads/2018/10/12/keyboard.png" id="0" name="image118.png"/>
                    <pic:cNvPicPr preferRelativeResize="0"/>
                  </pic:nvPicPr>
                  <pic:blipFill>
                    <a:blip r:embed="rId118"/>
                    <a:srcRect b="0" l="0" r="0" t="0"/>
                    <a:stretch>
                      <a:fillRect/>
                    </a:stretch>
                  </pic:blipFill>
                  <pic:spPr>
                    <a:xfrm>
                      <a:off x="0" y="0"/>
                      <a:ext cx="5906120" cy="1968543"/>
                    </a:xfrm>
                    <a:prstGeom prst="rect"/>
                    <a:ln/>
                  </pic:spPr>
                </pic:pic>
              </a:graphicData>
            </a:graphic>
          </wp:inline>
        </w:drawing>
      </w:r>
      <w:r w:rsidDel="00000000" w:rsidR="00000000" w:rsidRPr="00000000">
        <w:rPr>
          <w:rtl w:val="0"/>
        </w:rPr>
      </w:r>
    </w:p>
    <w:p w:rsidR="00000000" w:rsidDel="00000000" w:rsidP="00000000" w:rsidRDefault="00000000" w:rsidRPr="00000000" w14:paraId="00000FC5">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C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1:</w:t>
      </w:r>
      <w:r w:rsidDel="00000000" w:rsidR="00000000" w:rsidRPr="00000000">
        <w:rPr>
          <w:rtl w:val="0"/>
        </w:rPr>
      </w:r>
    </w:p>
    <w:p w:rsidR="00000000" w:rsidDel="00000000" w:rsidP="00000000" w:rsidRDefault="00000000" w:rsidRPr="00000000" w14:paraId="00000FC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["Hello","Alaska","Dad","Peace"]</w:t>
      </w:r>
    </w:p>
    <w:p w:rsidR="00000000" w:rsidDel="00000000" w:rsidP="00000000" w:rsidRDefault="00000000" w:rsidRPr="00000000" w14:paraId="00000F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["Alaska","Dad"]</w:t>
      </w:r>
    </w:p>
    <w:p w:rsidR="00000000" w:rsidDel="00000000" w:rsidP="00000000" w:rsidRDefault="00000000" w:rsidRPr="00000000" w14:paraId="00000FC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2:</w:t>
      </w:r>
      <w:r w:rsidDel="00000000" w:rsidR="00000000" w:rsidRPr="00000000">
        <w:rPr>
          <w:rtl w:val="0"/>
        </w:rPr>
      </w:r>
    </w:p>
    <w:p w:rsidR="00000000" w:rsidDel="00000000" w:rsidP="00000000" w:rsidRDefault="00000000" w:rsidRPr="00000000" w14:paraId="00000FC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["omk"]</w:t>
      </w:r>
    </w:p>
    <w:p w:rsidR="00000000" w:rsidDel="00000000" w:rsidP="00000000" w:rsidRDefault="00000000" w:rsidRPr="00000000" w14:paraId="00000F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w:t>
      </w:r>
    </w:p>
    <w:p w:rsidR="00000000" w:rsidDel="00000000" w:rsidP="00000000" w:rsidRDefault="00000000" w:rsidRPr="00000000" w14:paraId="00000FC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3:</w:t>
      </w:r>
      <w:r w:rsidDel="00000000" w:rsidR="00000000" w:rsidRPr="00000000">
        <w:rPr>
          <w:rtl w:val="0"/>
        </w:rPr>
      </w:r>
    </w:p>
    <w:p w:rsidR="00000000" w:rsidDel="00000000" w:rsidP="00000000" w:rsidRDefault="00000000" w:rsidRPr="00000000" w14:paraId="00000F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["adsdf","sfd"]</w:t>
      </w:r>
    </w:p>
    <w:p w:rsidR="00000000" w:rsidDel="00000000" w:rsidP="00000000" w:rsidRDefault="00000000" w:rsidRPr="00000000" w14:paraId="00000F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["adsdf","sfd"]</w:t>
      </w:r>
    </w:p>
    <w:p w:rsidR="00000000" w:rsidDel="00000000" w:rsidP="00000000" w:rsidRDefault="00000000" w:rsidRPr="00000000" w14:paraId="00000FCF">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FD0">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8"/>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D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D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w:t>
            </w:r>
          </w:p>
          <w:p w:rsidR="00000000" w:rsidDel="00000000" w:rsidP="00000000" w:rsidRDefault="00000000" w:rsidRPr="00000000" w14:paraId="00000FD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Hello</w:t>
            </w:r>
          </w:p>
          <w:p w:rsidR="00000000" w:rsidDel="00000000" w:rsidP="00000000" w:rsidRDefault="00000000" w:rsidRPr="00000000" w14:paraId="00000FD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Alaska</w:t>
            </w:r>
          </w:p>
          <w:p w:rsidR="00000000" w:rsidDel="00000000" w:rsidP="00000000" w:rsidRDefault="00000000" w:rsidRPr="00000000" w14:paraId="00000FD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Dad</w:t>
            </w:r>
          </w:p>
          <w:p w:rsidR="00000000" w:rsidDel="00000000" w:rsidP="00000000" w:rsidRDefault="00000000" w:rsidRPr="00000000" w14:paraId="00000FD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Peace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D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Alaska</w:t>
            </w:r>
          </w:p>
          <w:p w:rsidR="00000000" w:rsidDel="00000000" w:rsidP="00000000" w:rsidRDefault="00000000" w:rsidRPr="00000000" w14:paraId="00000FD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Dad</w:t>
            </w:r>
          </w:p>
        </w:tc>
      </w:tr>
    </w:tbl>
    <w:p w:rsidR="00000000" w:rsidDel="00000000" w:rsidP="00000000" w:rsidRDefault="00000000" w:rsidRPr="00000000" w14:paraId="00000FDA">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DB">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FDC">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def findWords(words):</w:t>
      </w:r>
    </w:p>
    <w:p w:rsidR="00000000" w:rsidDel="00000000" w:rsidP="00000000" w:rsidRDefault="00000000" w:rsidRPr="00000000" w14:paraId="00000FDD">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row1 = set('qwertyuiop')</w:t>
      </w:r>
    </w:p>
    <w:p w:rsidR="00000000" w:rsidDel="00000000" w:rsidP="00000000" w:rsidRDefault="00000000" w:rsidRPr="00000000" w14:paraId="00000FDE">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row2 = set('asdfghjkl')</w:t>
      </w:r>
    </w:p>
    <w:p w:rsidR="00000000" w:rsidDel="00000000" w:rsidP="00000000" w:rsidRDefault="00000000" w:rsidRPr="00000000" w14:paraId="00000FDF">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row3 = set('zxcvbnm')</w:t>
      </w:r>
    </w:p>
    <w:p w:rsidR="00000000" w:rsidDel="00000000" w:rsidP="00000000" w:rsidRDefault="00000000" w:rsidRPr="00000000" w14:paraId="00000FE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r>
    </w:p>
    <w:p w:rsidR="00000000" w:rsidDel="00000000" w:rsidP="00000000" w:rsidRDefault="00000000" w:rsidRPr="00000000" w14:paraId="00000FE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result = []</w:t>
      </w:r>
    </w:p>
    <w:p w:rsidR="00000000" w:rsidDel="00000000" w:rsidP="00000000" w:rsidRDefault="00000000" w:rsidRPr="00000000" w14:paraId="00000FE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word in words:</w:t>
      </w:r>
    </w:p>
    <w:p w:rsidR="00000000" w:rsidDel="00000000" w:rsidP="00000000" w:rsidRDefault="00000000" w:rsidRPr="00000000" w14:paraId="00000FE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 = set(word.lower())</w:t>
      </w:r>
    </w:p>
    <w:p w:rsidR="00000000" w:rsidDel="00000000" w:rsidP="00000000" w:rsidRDefault="00000000" w:rsidRPr="00000000" w14:paraId="00000FE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 w.issubset(row1) or w.issubset(row2) or w.issubset(row3):</w:t>
      </w:r>
    </w:p>
    <w:p w:rsidR="00000000" w:rsidDel="00000000" w:rsidP="00000000" w:rsidRDefault="00000000" w:rsidRPr="00000000" w14:paraId="00000FE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result.append(word)</w:t>
      </w:r>
    </w:p>
    <w:p w:rsidR="00000000" w:rsidDel="00000000" w:rsidP="00000000" w:rsidRDefault="00000000" w:rsidRPr="00000000" w14:paraId="00000FE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 len(result) == 0:</w:t>
      </w:r>
    </w:p>
    <w:p w:rsidR="00000000" w:rsidDel="00000000" w:rsidP="00000000" w:rsidRDefault="00000000" w:rsidRPr="00000000" w14:paraId="00000FE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print("No words")</w:t>
      </w:r>
    </w:p>
    <w:p w:rsidR="00000000" w:rsidDel="00000000" w:rsidP="00000000" w:rsidRDefault="00000000" w:rsidRPr="00000000" w14:paraId="00000FE8">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else:</w:t>
      </w:r>
    </w:p>
    <w:p w:rsidR="00000000" w:rsidDel="00000000" w:rsidP="00000000" w:rsidRDefault="00000000" w:rsidRPr="00000000" w14:paraId="00000FE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i in result:</w:t>
      </w:r>
    </w:p>
    <w:p w:rsidR="00000000" w:rsidDel="00000000" w:rsidP="00000000" w:rsidRDefault="00000000" w:rsidRPr="00000000" w14:paraId="00000FE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print(i)    </w:t>
      </w:r>
    </w:p>
    <w:p w:rsidR="00000000" w:rsidDel="00000000" w:rsidP="00000000" w:rsidRDefault="00000000" w:rsidRPr="00000000" w14:paraId="00000FEB">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FEC">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a = int(input())</w:t>
      </w:r>
    </w:p>
    <w:p w:rsidR="00000000" w:rsidDel="00000000" w:rsidP="00000000" w:rsidRDefault="00000000" w:rsidRPr="00000000" w14:paraId="00000FED">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arr = [input() for i in range(a)]</w:t>
      </w:r>
    </w:p>
    <w:p w:rsidR="00000000" w:rsidDel="00000000" w:rsidP="00000000" w:rsidRDefault="00000000" w:rsidRPr="00000000" w14:paraId="00000FEE">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findWords(arr)</w:t>
      </w:r>
    </w:p>
    <w:p w:rsidR="00000000" w:rsidDel="00000000" w:rsidP="00000000" w:rsidRDefault="00000000" w:rsidRPr="00000000" w14:paraId="00000FE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352800"/>
            <wp:effectExtent b="0" l="0" r="0" t="0"/>
            <wp:docPr id="145" name="image116.png"/>
            <a:graphic>
              <a:graphicData uri="http://schemas.openxmlformats.org/drawingml/2006/picture">
                <pic:pic>
                  <pic:nvPicPr>
                    <pic:cNvPr id="0" name="image116.png"/>
                    <pic:cNvPicPr preferRelativeResize="0"/>
                  </pic:nvPicPr>
                  <pic:blipFill>
                    <a:blip r:embed="rId11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FF0">
      <w:pPr>
        <w:rPr>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FF1">
      <w:pPr>
        <w:rPr>
          <w:rFonts w:ascii="Century Schoolbook" w:cs="Century Schoolbook" w:eastAsia="Century Schoolbook" w:hAnsi="Century Schoolbook"/>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FF2">
      <w:pPr>
        <w:rPr/>
      </w:pPr>
      <w:r w:rsidDel="00000000" w:rsidR="00000000" w:rsidRPr="00000000">
        <w:rPr>
          <w:rtl w:val="0"/>
        </w:rPr>
      </w:r>
    </w:p>
    <w:p w:rsidR="00000000" w:rsidDel="00000000" w:rsidP="00000000" w:rsidRDefault="00000000" w:rsidRPr="00000000" w14:paraId="00000FF3">
      <w:pPr>
        <w:rPr/>
      </w:pPr>
      <w:r w:rsidDel="00000000" w:rsidR="00000000" w:rsidRPr="00000000">
        <w:rPr>
          <w:rtl w:val="0"/>
        </w:rPr>
      </w:r>
    </w:p>
    <w:p w:rsidR="00000000" w:rsidDel="00000000" w:rsidP="00000000" w:rsidRDefault="00000000" w:rsidRPr="00000000" w14:paraId="00000FF4">
      <w:pPr>
        <w:rPr/>
      </w:pPr>
      <w:r w:rsidDel="00000000" w:rsidR="00000000" w:rsidRPr="00000000">
        <w:rPr>
          <w:rtl w:val="0"/>
        </w:rPr>
      </w:r>
    </w:p>
    <w:p w:rsidR="00000000" w:rsidDel="00000000" w:rsidP="00000000" w:rsidRDefault="00000000" w:rsidRPr="00000000" w14:paraId="00000FF5">
      <w:pPr>
        <w:rPr/>
      </w:pPr>
      <w:r w:rsidDel="00000000" w:rsidR="00000000" w:rsidRPr="00000000">
        <w:rPr>
          <w:rtl w:val="0"/>
        </w:rPr>
      </w:r>
    </w:p>
    <w:p w:rsidR="00000000" w:rsidDel="00000000" w:rsidP="00000000" w:rsidRDefault="00000000" w:rsidRPr="00000000" w14:paraId="00000FF6">
      <w:pPr>
        <w:rPr/>
      </w:pPr>
      <w:r w:rsidDel="00000000" w:rsidR="00000000" w:rsidRPr="00000000">
        <w:rPr>
          <w:rtl w:val="0"/>
        </w:rPr>
      </w:r>
    </w:p>
    <w:p w:rsidR="00000000" w:rsidDel="00000000" w:rsidP="00000000" w:rsidRDefault="00000000" w:rsidRPr="00000000" w14:paraId="00000FF7">
      <w:pPr>
        <w:rPr/>
      </w:pPr>
      <w:r w:rsidDel="00000000" w:rsidR="00000000" w:rsidRPr="00000000">
        <w:rPr>
          <w:rtl w:val="0"/>
        </w:rPr>
      </w:r>
    </w:p>
    <w:p w:rsidR="00000000" w:rsidDel="00000000" w:rsidP="00000000" w:rsidRDefault="00000000" w:rsidRPr="00000000" w14:paraId="00000FF8">
      <w:pPr>
        <w:rPr/>
      </w:pPr>
      <w:r w:rsidDel="00000000" w:rsidR="00000000" w:rsidRPr="00000000">
        <w:rPr>
          <w:rtl w:val="0"/>
        </w:rPr>
      </w:r>
    </w:p>
    <w:p w:rsidR="00000000" w:rsidDel="00000000" w:rsidP="00000000" w:rsidRDefault="00000000" w:rsidRPr="00000000" w14:paraId="00000FF9">
      <w:pPr>
        <w:rPr/>
      </w:pPr>
      <w:r w:rsidDel="00000000" w:rsidR="00000000" w:rsidRPr="00000000">
        <w:rPr>
          <w:rtl w:val="0"/>
        </w:rPr>
      </w:r>
    </w:p>
    <w:p w:rsidR="00000000" w:rsidDel="00000000" w:rsidP="00000000" w:rsidRDefault="00000000" w:rsidRPr="00000000" w14:paraId="00000FFA">
      <w:pPr>
        <w:rPr/>
      </w:pPr>
      <w:r w:rsidDel="00000000" w:rsidR="00000000" w:rsidRPr="00000000">
        <w:rPr>
          <w:rtl w:val="0"/>
        </w:rPr>
      </w:r>
    </w:p>
    <w:p w:rsidR="00000000" w:rsidDel="00000000" w:rsidP="00000000" w:rsidRDefault="00000000" w:rsidRPr="00000000" w14:paraId="00000FFB">
      <w:pPr>
        <w:rPr/>
      </w:pPr>
      <w:r w:rsidDel="00000000" w:rsidR="00000000" w:rsidRPr="00000000">
        <w:rPr>
          <w:rtl w:val="0"/>
        </w:rPr>
      </w:r>
    </w:p>
    <w:p w:rsidR="00000000" w:rsidDel="00000000" w:rsidP="00000000" w:rsidRDefault="00000000" w:rsidRPr="00000000" w14:paraId="00000FFC">
      <w:pPr>
        <w:rPr/>
      </w:pPr>
      <w:r w:rsidDel="00000000" w:rsidR="00000000" w:rsidRPr="00000000">
        <w:rPr>
          <w:rtl w:val="0"/>
        </w:rPr>
      </w:r>
    </w:p>
    <w:p w:rsidR="00000000" w:rsidDel="00000000" w:rsidP="00000000" w:rsidRDefault="00000000" w:rsidRPr="00000000" w14:paraId="00000FFD">
      <w:pPr>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09 – Dictionary </w:t>
      </w:r>
    </w:p>
    <w:p w:rsidR="00000000" w:rsidDel="00000000" w:rsidP="00000000" w:rsidRDefault="00000000" w:rsidRPr="00000000" w14:paraId="00000FFE">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FFF">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0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9.1 </w:t>
        <w:tab/>
        <w:tab/>
        <w:tab/>
        <w:tab/>
        <w:t xml:space="preserve">Date:</w:t>
      </w:r>
    </w:p>
    <w:p w:rsidR="00000000" w:rsidDel="00000000" w:rsidP="00000000" w:rsidRDefault="00000000" w:rsidRPr="00000000" w14:paraId="0000100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00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1"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1"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1003">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Uncommon words</w:t>
      </w:r>
    </w:p>
    <w:p w:rsidR="00000000" w:rsidDel="00000000" w:rsidP="00000000" w:rsidRDefault="00000000" w:rsidRPr="00000000" w14:paraId="00001004">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sentence is a string of single-space separated words where each word consists only of lowercase letters.A word is uncommon if it appears exactly once in one of the sentences, and does not appear in the other sentence.</w:t>
      </w:r>
    </w:p>
    <w:p w:rsidR="00000000" w:rsidDel="00000000" w:rsidP="00000000" w:rsidRDefault="00000000" w:rsidRPr="00000000" w14:paraId="00001005">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two sentences s1 and s2, return a list of all the uncommon words. You may return the answer in any order.</w:t>
      </w:r>
    </w:p>
    <w:p w:rsidR="00000000" w:rsidDel="00000000" w:rsidP="00000000" w:rsidRDefault="00000000" w:rsidRPr="00000000" w14:paraId="000010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1:</w:t>
      </w:r>
    </w:p>
    <w:p w:rsidR="00000000" w:rsidDel="00000000" w:rsidP="00000000" w:rsidRDefault="00000000" w:rsidRPr="00000000" w14:paraId="000010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s1 = "this apple is sweet", s2 = "this apple is sour"</w:t>
      </w:r>
    </w:p>
    <w:p w:rsidR="00000000" w:rsidDel="00000000" w:rsidP="00000000" w:rsidRDefault="00000000" w:rsidRPr="00000000" w14:paraId="000010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["sweet","sour"]</w:t>
      </w:r>
    </w:p>
    <w:p w:rsidR="00000000" w:rsidDel="00000000" w:rsidP="00000000" w:rsidRDefault="00000000" w:rsidRPr="00000000" w14:paraId="000010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2:</w:t>
      </w:r>
    </w:p>
    <w:p w:rsidR="00000000" w:rsidDel="00000000" w:rsidP="00000000" w:rsidRDefault="00000000" w:rsidRPr="00000000" w14:paraId="0000100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0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s1 = "apple apple", s2 = "banana"</w:t>
      </w:r>
    </w:p>
    <w:p w:rsidR="00000000" w:rsidDel="00000000" w:rsidP="00000000" w:rsidRDefault="00000000" w:rsidRPr="00000000" w14:paraId="0000100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["banana"]</w:t>
      </w:r>
    </w:p>
    <w:p w:rsidR="00000000" w:rsidDel="00000000" w:rsidP="00000000" w:rsidRDefault="00000000" w:rsidRPr="00000000" w14:paraId="000010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Constraints:</w:t>
      </w:r>
    </w:p>
    <w:p w:rsidR="00000000" w:rsidDel="00000000" w:rsidP="00000000" w:rsidRDefault="00000000" w:rsidRPr="00000000" w14:paraId="0000100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&lt;= s1.length, s2.length &lt;= 200</w:t>
      </w:r>
    </w:p>
    <w:p w:rsidR="00000000" w:rsidDel="00000000" w:rsidP="00000000" w:rsidRDefault="00000000" w:rsidRPr="00000000" w14:paraId="0000100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 and s2 consist of lowercase English letters and spaces.</w:t>
      </w:r>
    </w:p>
    <w:p w:rsidR="00000000" w:rsidDel="00000000" w:rsidP="00000000" w:rsidRDefault="00000000" w:rsidRPr="00000000" w14:paraId="0000101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 and s2 do not have leading or trailing spaces.</w:t>
      </w:r>
    </w:p>
    <w:p w:rsidR="00000000" w:rsidDel="00000000" w:rsidP="00000000" w:rsidRDefault="00000000" w:rsidRPr="00000000" w14:paraId="0000101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All the words in s1 and s2 are separated by a single space.</w:t>
      </w:r>
    </w:p>
    <w:p w:rsidR="00000000" w:rsidDel="00000000" w:rsidP="00000000" w:rsidRDefault="00000000" w:rsidRPr="00000000" w14:paraId="0000101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w:t>
      </w:r>
    </w:p>
    <w:p w:rsidR="00000000" w:rsidDel="00000000" w:rsidP="00000000" w:rsidRDefault="00000000" w:rsidRPr="00000000" w14:paraId="0000101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 dictionary to solve the problem</w:t>
      </w:r>
    </w:p>
    <w:p w:rsidR="00000000" w:rsidDel="00000000" w:rsidP="00000000" w:rsidRDefault="00000000" w:rsidRPr="00000000" w14:paraId="00001014">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9"/>
        <w:tblW w:w="3078.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0"/>
        <w:gridCol w:w="1178"/>
        <w:tblGridChange w:id="0">
          <w:tblGrid>
            <w:gridCol w:w="1900"/>
            <w:gridCol w:w="117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15">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16">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1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this apple is sweet</w:t>
            </w:r>
          </w:p>
          <w:p w:rsidR="00000000" w:rsidDel="00000000" w:rsidP="00000000" w:rsidRDefault="00000000" w:rsidRPr="00000000" w14:paraId="0000101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this apple is sour</w:t>
            </w:r>
          </w:p>
          <w:p w:rsidR="00000000" w:rsidDel="00000000" w:rsidP="00000000" w:rsidRDefault="00000000" w:rsidRPr="00000000" w14:paraId="0000101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101A">
            <w:pPr>
              <w:spacing w:after="0" w:line="240" w:lineRule="auto"/>
              <w:rPr>
                <w:rFonts w:ascii="Century Schoolbook" w:cs="Century Schoolbook" w:eastAsia="Century Schoolbook" w:hAnsi="Century Schoolbook"/>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1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sweet sour</w:t>
            </w:r>
          </w:p>
        </w:tc>
      </w:tr>
    </w:tbl>
    <w:p w:rsidR="00000000" w:rsidDel="00000000" w:rsidP="00000000" w:rsidRDefault="00000000" w:rsidRPr="00000000" w14:paraId="0000101C">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1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1E">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01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a=input().split()</w:t>
      </w:r>
    </w:p>
    <w:p w:rsidR="00000000" w:rsidDel="00000000" w:rsidP="00000000" w:rsidRDefault="00000000" w:rsidRPr="00000000" w14:paraId="0000102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b=input().split()</w:t>
      </w:r>
    </w:p>
    <w:p w:rsidR="00000000" w:rsidDel="00000000" w:rsidP="00000000" w:rsidRDefault="00000000" w:rsidRPr="00000000" w14:paraId="0000102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c1,c2,l={},{},[]</w:t>
      </w:r>
    </w:p>
    <w:p w:rsidR="00000000" w:rsidDel="00000000" w:rsidP="00000000" w:rsidRDefault="00000000" w:rsidRPr="00000000" w14:paraId="0000102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a:</w:t>
      </w:r>
    </w:p>
    <w:p w:rsidR="00000000" w:rsidDel="00000000" w:rsidP="00000000" w:rsidRDefault="00000000" w:rsidRPr="00000000" w14:paraId="0000102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c1[i]=c1.get(i,0)+1</w:t>
      </w:r>
    </w:p>
    <w:p w:rsidR="00000000" w:rsidDel="00000000" w:rsidP="00000000" w:rsidRDefault="00000000" w:rsidRPr="00000000" w14:paraId="0000102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j in b:</w:t>
      </w:r>
    </w:p>
    <w:p w:rsidR="00000000" w:rsidDel="00000000" w:rsidP="00000000" w:rsidRDefault="00000000" w:rsidRPr="00000000" w14:paraId="0000102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c2[j]=c2.get(j,0)+1</w:t>
      </w:r>
    </w:p>
    <w:p w:rsidR="00000000" w:rsidDel="00000000" w:rsidP="00000000" w:rsidRDefault="00000000" w:rsidRPr="00000000" w14:paraId="0000102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w,c in c1.items():</w:t>
      </w:r>
    </w:p>
    <w:p w:rsidR="00000000" w:rsidDel="00000000" w:rsidP="00000000" w:rsidRDefault="00000000" w:rsidRPr="00000000" w14:paraId="0000102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if(c==1 and w not in b):</w:t>
      </w:r>
    </w:p>
    <w:p w:rsidR="00000000" w:rsidDel="00000000" w:rsidP="00000000" w:rsidRDefault="00000000" w:rsidRPr="00000000" w14:paraId="0000102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l.append(w)</w:t>
      </w:r>
    </w:p>
    <w:p w:rsidR="00000000" w:rsidDel="00000000" w:rsidP="00000000" w:rsidRDefault="00000000" w:rsidRPr="00000000" w14:paraId="0000102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w,c in c2.items():</w:t>
      </w:r>
    </w:p>
    <w:p w:rsidR="00000000" w:rsidDel="00000000" w:rsidP="00000000" w:rsidRDefault="00000000" w:rsidRPr="00000000" w14:paraId="0000102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if(c==1 and w not in a):</w:t>
      </w:r>
    </w:p>
    <w:p w:rsidR="00000000" w:rsidDel="00000000" w:rsidP="00000000" w:rsidRDefault="00000000" w:rsidRPr="00000000" w14:paraId="0000102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l.append(w)</w:t>
      </w:r>
    </w:p>
    <w:p w:rsidR="00000000" w:rsidDel="00000000" w:rsidP="00000000" w:rsidRDefault="00000000" w:rsidRPr="00000000" w14:paraId="0000102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w:t>
      </w:r>
    </w:p>
    <w:p w:rsidR="00000000" w:rsidDel="00000000" w:rsidP="00000000" w:rsidRDefault="00000000" w:rsidRPr="00000000" w14:paraId="0000102D">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2E">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349500"/>
            <wp:effectExtent b="0" l="0" r="0" t="0"/>
            <wp:docPr id="139" name="image109.png"/>
            <a:graphic>
              <a:graphicData uri="http://schemas.openxmlformats.org/drawingml/2006/picture">
                <pic:pic>
                  <pic:nvPicPr>
                    <pic:cNvPr id="0" name="image109.png"/>
                    <pic:cNvPicPr preferRelativeResize="0"/>
                  </pic:nvPicPr>
                  <pic:blipFill>
                    <a:blip r:embed="rId120"/>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102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1030">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1031">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3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9.2 </w:t>
        <w:tab/>
        <w:tab/>
        <w:tab/>
        <w:tab/>
        <w:t xml:space="preserve">Date:</w:t>
      </w:r>
    </w:p>
    <w:p w:rsidR="00000000" w:rsidDel="00000000" w:rsidP="00000000" w:rsidRDefault="00000000" w:rsidRPr="00000000" w14:paraId="0000103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03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8"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8" name="image100.png"/>
                <a:graphic>
                  <a:graphicData uri="http://schemas.openxmlformats.org/drawingml/2006/picture">
                    <pic:pic>
                      <pic:nvPicPr>
                        <pic:cNvPr id="0" name="image100.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1035">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Sort Dictionary by Values Summation</w:t>
      </w:r>
      <w:r w:rsidDel="00000000" w:rsidR="00000000" w:rsidRPr="00000000">
        <w:rPr>
          <w:rtl w:val="0"/>
        </w:rPr>
      </w:r>
    </w:p>
    <w:p w:rsidR="00000000" w:rsidDel="00000000" w:rsidP="00000000" w:rsidRDefault="00000000" w:rsidRPr="00000000" w14:paraId="0000103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 a dictionary with value lists, sort the keys by summation of values in value list.</w:t>
      </w:r>
    </w:p>
    <w:p w:rsidR="00000000" w:rsidDel="00000000" w:rsidP="00000000" w:rsidRDefault="00000000" w:rsidRPr="00000000" w14:paraId="0000103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 Input</w:t>
      </w:r>
      <w:r w:rsidDel="00000000" w:rsidR="00000000" w:rsidRPr="00000000">
        <w:rPr>
          <w:rFonts w:ascii="Century Schoolbook" w:cs="Century Schoolbook" w:eastAsia="Century Schoolbook" w:hAnsi="Century Schoolbook"/>
          <w:sz w:val="23"/>
          <w:szCs w:val="23"/>
          <w:rtl w:val="0"/>
        </w:rPr>
        <w:t xml:space="preserve"> : test_dict = {‘Gfg’ : [6, 7, 4], ‘best’ : [7, 6, 5]}</w:t>
      </w:r>
    </w:p>
    <w:p w:rsidR="00000000" w:rsidDel="00000000" w:rsidP="00000000" w:rsidRDefault="00000000" w:rsidRPr="00000000" w14:paraId="0000103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 : {‘Gfg’: 17, ‘best’: 18}</w:t>
      </w:r>
    </w:p>
    <w:p w:rsidR="00000000" w:rsidDel="00000000" w:rsidP="00000000" w:rsidRDefault="00000000" w:rsidRPr="00000000" w14:paraId="0000103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r w:rsidDel="00000000" w:rsidR="00000000" w:rsidRPr="00000000">
        <w:rPr>
          <w:rFonts w:ascii="Century Schoolbook" w:cs="Century Schoolbook" w:eastAsia="Century Schoolbook" w:hAnsi="Century Schoolbook"/>
          <w:sz w:val="23"/>
          <w:szCs w:val="23"/>
          <w:rtl w:val="0"/>
        </w:rPr>
        <w:t xml:space="preserve"> : Sorted by sum, and replaced.</w:t>
      </w:r>
    </w:p>
    <w:p w:rsidR="00000000" w:rsidDel="00000000" w:rsidP="00000000" w:rsidRDefault="00000000" w:rsidRPr="00000000" w14:paraId="0000103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Fonts w:ascii="Century Schoolbook" w:cs="Century Schoolbook" w:eastAsia="Century Schoolbook" w:hAnsi="Century Schoolbook"/>
          <w:sz w:val="23"/>
          <w:szCs w:val="23"/>
          <w:rtl w:val="0"/>
        </w:rPr>
        <w:t xml:space="preserve"> : test_dict = {‘Gfg’ : [8,8], ‘best’ : [5,5]}</w:t>
      </w:r>
    </w:p>
    <w:p w:rsidR="00000000" w:rsidDel="00000000" w:rsidP="00000000" w:rsidRDefault="00000000" w:rsidRPr="00000000" w14:paraId="0000103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 : {‘best’: 10, ‘Gfg’: 16}</w:t>
      </w:r>
    </w:p>
    <w:p w:rsidR="00000000" w:rsidDel="00000000" w:rsidP="00000000" w:rsidRDefault="00000000" w:rsidRPr="00000000" w14:paraId="0000103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r w:rsidDel="00000000" w:rsidR="00000000" w:rsidRPr="00000000">
        <w:rPr>
          <w:rFonts w:ascii="Century Schoolbook" w:cs="Century Schoolbook" w:eastAsia="Century Schoolbook" w:hAnsi="Century Schoolbook"/>
          <w:sz w:val="23"/>
          <w:szCs w:val="23"/>
          <w:rtl w:val="0"/>
        </w:rPr>
        <w:t xml:space="preserve"> : Sorted by sum, and replaced.</w:t>
      </w:r>
    </w:p>
    <w:p w:rsidR="00000000" w:rsidDel="00000000" w:rsidP="00000000" w:rsidRDefault="00000000" w:rsidRPr="00000000" w14:paraId="0000103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Sample Input:</w:t>
      </w:r>
    </w:p>
    <w:p w:rsidR="00000000" w:rsidDel="00000000" w:rsidP="00000000" w:rsidRDefault="00000000" w:rsidRPr="00000000" w14:paraId="0000103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103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Gfg 6 7 4</w:t>
      </w:r>
    </w:p>
    <w:p w:rsidR="00000000" w:rsidDel="00000000" w:rsidP="00000000" w:rsidRDefault="00000000" w:rsidRPr="00000000" w14:paraId="0000104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Best 7 6 5</w:t>
      </w:r>
    </w:p>
    <w:p w:rsidR="00000000" w:rsidDel="00000000" w:rsidP="00000000" w:rsidRDefault="00000000" w:rsidRPr="00000000" w14:paraId="0000104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104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Gfg 17</w:t>
      </w:r>
    </w:p>
    <w:p w:rsidR="00000000" w:rsidDel="00000000" w:rsidP="00000000" w:rsidRDefault="00000000" w:rsidRPr="00000000" w14:paraId="0000104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Best 18</w:t>
      </w:r>
    </w:p>
    <w:p w:rsidR="00000000" w:rsidDel="00000000" w:rsidP="00000000" w:rsidRDefault="00000000" w:rsidRPr="00000000" w14:paraId="0000104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45">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1046">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40"/>
        <w:tblW w:w="210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08"/>
        <w:gridCol w:w="997"/>
        <w:tblGridChange w:id="0">
          <w:tblGrid>
            <w:gridCol w:w="110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47">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4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w:t>
            </w:r>
          </w:p>
          <w:p w:rsidR="00000000" w:rsidDel="00000000" w:rsidP="00000000" w:rsidRDefault="00000000" w:rsidRPr="00000000" w14:paraId="000010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Gfg 6 7 4</w:t>
            </w:r>
          </w:p>
          <w:p w:rsidR="00000000" w:rsidDel="00000000" w:rsidP="00000000" w:rsidRDefault="00000000" w:rsidRPr="00000000" w14:paraId="000010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Best 7 6 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4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Gfg 17</w:t>
            </w:r>
          </w:p>
          <w:p w:rsidR="00000000" w:rsidDel="00000000" w:rsidP="00000000" w:rsidRDefault="00000000" w:rsidRPr="00000000" w14:paraId="0000104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Best 18</w:t>
            </w:r>
          </w:p>
        </w:tc>
      </w:tr>
    </w:tbl>
    <w:p w:rsidR="00000000" w:rsidDel="00000000" w:rsidP="00000000" w:rsidRDefault="00000000" w:rsidRPr="00000000" w14:paraId="0000104E">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104F">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50">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51">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52">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05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a=int(input())</w:t>
      </w:r>
    </w:p>
    <w:p w:rsidR="00000000" w:rsidDel="00000000" w:rsidP="00000000" w:rsidRDefault="00000000" w:rsidRPr="00000000" w14:paraId="0000105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d={}</w:t>
      </w:r>
    </w:p>
    <w:p w:rsidR="00000000" w:rsidDel="00000000" w:rsidP="00000000" w:rsidRDefault="00000000" w:rsidRPr="00000000" w14:paraId="0000105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i in range(a):</w:t>
      </w:r>
    </w:p>
    <w:p w:rsidR="00000000" w:rsidDel="00000000" w:rsidP="00000000" w:rsidRDefault="00000000" w:rsidRPr="00000000" w14:paraId="0000105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b=input()</w:t>
      </w:r>
    </w:p>
    <w:p w:rsidR="00000000" w:rsidDel="00000000" w:rsidP="00000000" w:rsidRDefault="00000000" w:rsidRPr="00000000" w14:paraId="0000105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b=b.partition(" ")</w:t>
      </w:r>
    </w:p>
    <w:p w:rsidR="00000000" w:rsidDel="00000000" w:rsidP="00000000" w:rsidRDefault="00000000" w:rsidRPr="00000000" w14:paraId="00001058">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d[b[0]]=b[-1].split(" ")</w:t>
      </w:r>
    </w:p>
    <w:p w:rsidR="00000000" w:rsidDel="00000000" w:rsidP="00000000" w:rsidRDefault="00000000" w:rsidRPr="00000000" w14:paraId="0000105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n=list(d.values())</w:t>
      </w:r>
    </w:p>
    <w:p w:rsidR="00000000" w:rsidDel="00000000" w:rsidP="00000000" w:rsidRDefault="00000000" w:rsidRPr="00000000" w14:paraId="0000105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k=list(d.keys())</w:t>
      </w:r>
    </w:p>
    <w:p w:rsidR="00000000" w:rsidDel="00000000" w:rsidP="00000000" w:rsidRDefault="00000000" w:rsidRPr="00000000" w14:paraId="0000105B">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i in range(len(n)):</w:t>
      </w:r>
    </w:p>
    <w:p w:rsidR="00000000" w:rsidDel="00000000" w:rsidP="00000000" w:rsidRDefault="00000000" w:rsidRPr="00000000" w14:paraId="0000105C">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s=0</w:t>
      </w:r>
    </w:p>
    <w:p w:rsidR="00000000" w:rsidDel="00000000" w:rsidP="00000000" w:rsidRDefault="00000000" w:rsidRPr="00000000" w14:paraId="0000105D">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j in range(len(n[i])):</w:t>
      </w:r>
    </w:p>
    <w:p w:rsidR="00000000" w:rsidDel="00000000" w:rsidP="00000000" w:rsidRDefault="00000000" w:rsidRPr="00000000" w14:paraId="0000105E">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s+=int(n[i][j])</w:t>
      </w:r>
    </w:p>
    <w:p w:rsidR="00000000" w:rsidDel="00000000" w:rsidP="00000000" w:rsidRDefault="00000000" w:rsidRPr="00000000" w14:paraId="0000105F">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d.update({k[i]:s})</w:t>
      </w:r>
    </w:p>
    <w:p w:rsidR="00000000" w:rsidDel="00000000" w:rsidP="00000000" w:rsidRDefault="00000000" w:rsidRPr="00000000" w14:paraId="0000106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l=list(d.items())</w:t>
      </w:r>
    </w:p>
    <w:p w:rsidR="00000000" w:rsidDel="00000000" w:rsidP="00000000" w:rsidRDefault="00000000" w:rsidRPr="00000000" w14:paraId="0000106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if(l[0][1]&lt;l[1][1]):</w:t>
      </w:r>
    </w:p>
    <w:p w:rsidR="00000000" w:rsidDel="00000000" w:rsidP="00000000" w:rsidRDefault="00000000" w:rsidRPr="00000000" w14:paraId="0000106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k,v in d.items():</w:t>
      </w:r>
    </w:p>
    <w:p w:rsidR="00000000" w:rsidDel="00000000" w:rsidP="00000000" w:rsidRDefault="00000000" w:rsidRPr="00000000" w14:paraId="0000106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print(k,v)</w:t>
      </w:r>
    </w:p>
    <w:p w:rsidR="00000000" w:rsidDel="00000000" w:rsidP="00000000" w:rsidRDefault="00000000" w:rsidRPr="00000000" w14:paraId="0000106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else:</w:t>
      </w:r>
    </w:p>
    <w:p w:rsidR="00000000" w:rsidDel="00000000" w:rsidP="00000000" w:rsidRDefault="00000000" w:rsidRPr="00000000" w14:paraId="0000106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j=1</w:t>
      </w:r>
    </w:p>
    <w:p w:rsidR="00000000" w:rsidDel="00000000" w:rsidP="00000000" w:rsidRDefault="00000000" w:rsidRPr="00000000" w14:paraId="0000106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k,v in d.items():</w:t>
      </w:r>
    </w:p>
    <w:p w:rsidR="00000000" w:rsidDel="00000000" w:rsidP="00000000" w:rsidRDefault="00000000" w:rsidRPr="00000000" w14:paraId="0000106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if(j==1):</w:t>
      </w:r>
    </w:p>
    <w:p w:rsidR="00000000" w:rsidDel="00000000" w:rsidP="00000000" w:rsidRDefault="00000000" w:rsidRPr="00000000" w14:paraId="00001068">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k1,v1=k,v</w:t>
      </w:r>
    </w:p>
    <w:p w:rsidR="00000000" w:rsidDel="00000000" w:rsidP="00000000" w:rsidRDefault="00000000" w:rsidRPr="00000000" w14:paraId="0000106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j+=1</w:t>
      </w:r>
    </w:p>
    <w:p w:rsidR="00000000" w:rsidDel="00000000" w:rsidP="00000000" w:rsidRDefault="00000000" w:rsidRPr="00000000" w14:paraId="0000106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else:</w:t>
      </w:r>
    </w:p>
    <w:p w:rsidR="00000000" w:rsidDel="00000000" w:rsidP="00000000" w:rsidRDefault="00000000" w:rsidRPr="00000000" w14:paraId="0000106B">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print(k,v)</w:t>
      </w:r>
    </w:p>
    <w:p w:rsidR="00000000" w:rsidDel="00000000" w:rsidP="00000000" w:rsidRDefault="00000000" w:rsidRPr="00000000" w14:paraId="0000106C">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print(k1,v1)</w:t>
      </w:r>
    </w:p>
    <w:p w:rsidR="00000000" w:rsidDel="00000000" w:rsidP="00000000" w:rsidRDefault="00000000" w:rsidRPr="00000000" w14:paraId="0000106D">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Pr>
        <w:drawing>
          <wp:inline distB="114300" distT="114300" distL="114300" distR="114300">
            <wp:extent cx="5943600" cy="2692400"/>
            <wp:effectExtent b="0" l="0" r="0" t="0"/>
            <wp:docPr id="141" name="image112.png"/>
            <a:graphic>
              <a:graphicData uri="http://schemas.openxmlformats.org/drawingml/2006/picture">
                <pic:pic>
                  <pic:nvPicPr>
                    <pic:cNvPr id="0" name="image112.png"/>
                    <pic:cNvPicPr preferRelativeResize="0"/>
                  </pic:nvPicPr>
                  <pic:blipFill>
                    <a:blip r:embed="rId12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106E">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106F">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1070">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7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9.3 </w:t>
        <w:tab/>
        <w:tab/>
        <w:tab/>
        <w:tab/>
        <w:t xml:space="preserve">Date:</w:t>
      </w:r>
    </w:p>
    <w:p w:rsidR="00000000" w:rsidDel="00000000" w:rsidP="00000000" w:rsidRDefault="00000000" w:rsidRPr="00000000" w14:paraId="0000107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07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3"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3" name="image61.png"/>
                <a:graphic>
                  <a:graphicData uri="http://schemas.openxmlformats.org/drawingml/2006/picture">
                    <pic:pic>
                      <pic:nvPicPr>
                        <pic:cNvPr id="0" name="image61.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1074">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Winner of Election</w:t>
      </w:r>
      <w:r w:rsidDel="00000000" w:rsidR="00000000" w:rsidRPr="00000000">
        <w:rPr>
          <w:rtl w:val="0"/>
        </w:rPr>
      </w:r>
    </w:p>
    <w:p w:rsidR="00000000" w:rsidDel="00000000" w:rsidP="00000000" w:rsidRDefault="00000000" w:rsidRPr="00000000" w14:paraId="00001075">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an array of names of candidates in an election. A candidate name in the array represents a vote cast to the candidate. Print the name of candidates received Max vote. If there is tie, print a lexicographically smaller name.</w:t>
      </w:r>
    </w:p>
    <w:p w:rsidR="00000000" w:rsidDel="00000000" w:rsidP="00000000" w:rsidRDefault="00000000" w:rsidRPr="00000000" w14:paraId="00001076">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Examples: </w:t>
      </w:r>
      <w:r w:rsidDel="00000000" w:rsidR="00000000" w:rsidRPr="00000000">
        <w:rPr>
          <w:rtl w:val="0"/>
        </w:rPr>
      </w:r>
    </w:p>
    <w:p w:rsidR="00000000" w:rsidDel="00000000" w:rsidP="00000000" w:rsidRDefault="00000000" w:rsidRPr="00000000" w14:paraId="00001077">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  votes[] = {"john", "johnny", "jackie",</w:t>
      </w:r>
    </w:p>
    <w:p w:rsidR="00000000" w:rsidDel="00000000" w:rsidP="00000000" w:rsidRDefault="00000000" w:rsidRPr="00000000" w14:paraId="00001078">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"johnny", "john", "jackie",</w:t>
      </w:r>
    </w:p>
    <w:p w:rsidR="00000000" w:rsidDel="00000000" w:rsidP="00000000" w:rsidRDefault="00000000" w:rsidRPr="00000000" w14:paraId="00001079">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"jamie", "jamie", "john",</w:t>
      </w:r>
    </w:p>
    <w:p w:rsidR="00000000" w:rsidDel="00000000" w:rsidP="00000000" w:rsidRDefault="00000000" w:rsidRPr="00000000" w14:paraId="0000107A">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"johnny", "jamie", "johnny",</w:t>
      </w:r>
    </w:p>
    <w:p w:rsidR="00000000" w:rsidDel="00000000" w:rsidP="00000000" w:rsidRDefault="00000000" w:rsidRPr="00000000" w14:paraId="0000107B">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w:t>
      </w:r>
    </w:p>
    <w:p w:rsidR="00000000" w:rsidDel="00000000" w:rsidP="00000000" w:rsidRDefault="00000000" w:rsidRPr="00000000" w14:paraId="0000107C">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 John</w:t>
      </w:r>
    </w:p>
    <w:p w:rsidR="00000000" w:rsidDel="00000000" w:rsidP="00000000" w:rsidRDefault="00000000" w:rsidRPr="00000000" w14:paraId="0000107D">
      <w:pP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We have four Candidates with name as 'John', 'Johnny', 'jamie', 'jackie'. The candidates John and Johny get maximum votes. Since John is alphabetically smaller, we print it. Use dictionary to solve the above problem</w:t>
      </w:r>
    </w:p>
    <w:p w:rsidR="00000000" w:rsidDel="00000000" w:rsidP="00000000" w:rsidRDefault="00000000" w:rsidRPr="00000000" w14:paraId="0000107E">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7F">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Input:</w:t>
      </w:r>
      <w:r w:rsidDel="00000000" w:rsidR="00000000" w:rsidRPr="00000000">
        <w:rPr>
          <w:rtl w:val="0"/>
        </w:rPr>
      </w:r>
    </w:p>
    <w:p w:rsidR="00000000" w:rsidDel="00000000" w:rsidP="00000000" w:rsidRDefault="00000000" w:rsidRPr="00000000" w14:paraId="00001080">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1081">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w:t>
      </w:r>
    </w:p>
    <w:p w:rsidR="00000000" w:rsidDel="00000000" w:rsidP="00000000" w:rsidRDefault="00000000" w:rsidRPr="00000000" w14:paraId="00001082">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w:t>
      </w:r>
    </w:p>
    <w:p w:rsidR="00000000" w:rsidDel="00000000" w:rsidP="00000000" w:rsidRDefault="00000000" w:rsidRPr="00000000" w14:paraId="00001083">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1084">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Jamie</w:t>
      </w:r>
    </w:p>
    <w:p w:rsidR="00000000" w:rsidDel="00000000" w:rsidP="00000000" w:rsidRDefault="00000000" w:rsidRPr="00000000" w14:paraId="00001085">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Jamie</w:t>
      </w:r>
    </w:p>
    <w:p w:rsidR="00000000" w:rsidDel="00000000" w:rsidP="00000000" w:rsidRDefault="00000000" w:rsidRPr="00000000" w14:paraId="00001086">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1087">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Jack</w:t>
      </w:r>
    </w:p>
    <w:p w:rsidR="00000000" w:rsidDel="00000000" w:rsidP="00000000" w:rsidRDefault="00000000" w:rsidRPr="00000000" w14:paraId="00001088">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1089">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108A">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Jackie</w:t>
      </w:r>
    </w:p>
    <w:p w:rsidR="00000000" w:rsidDel="00000000" w:rsidP="00000000" w:rsidRDefault="00000000" w:rsidRPr="00000000" w14:paraId="0000108B">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 </w:t>
      </w:r>
      <w:r w:rsidDel="00000000" w:rsidR="00000000" w:rsidRPr="00000000">
        <w:rPr>
          <w:rtl w:val="0"/>
        </w:rPr>
      </w:r>
    </w:p>
    <w:p w:rsidR="00000000" w:rsidDel="00000000" w:rsidP="00000000" w:rsidRDefault="00000000" w:rsidRPr="00000000" w14:paraId="0000108C">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Output:</w:t>
      </w:r>
      <w:r w:rsidDel="00000000" w:rsidR="00000000" w:rsidRPr="00000000">
        <w:rPr>
          <w:rtl w:val="0"/>
        </w:rPr>
      </w:r>
    </w:p>
    <w:p w:rsidR="00000000" w:rsidDel="00000000" w:rsidP="00000000" w:rsidRDefault="00000000" w:rsidRPr="00000000" w14:paraId="0000108D">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108E">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br w:type="textWrapping"/>
      </w:r>
    </w:p>
    <w:p w:rsidR="00000000" w:rsidDel="00000000" w:rsidP="00000000" w:rsidRDefault="00000000" w:rsidRPr="00000000" w14:paraId="0000108F">
      <w:pP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41"/>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90">
            <w:pPr>
              <w:spacing w:after="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91">
            <w:pPr>
              <w:spacing w:after="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9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w:t>
            </w:r>
          </w:p>
          <w:p w:rsidR="00000000" w:rsidDel="00000000" w:rsidP="00000000" w:rsidRDefault="00000000" w:rsidRPr="00000000" w14:paraId="0000109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w:t>
            </w:r>
          </w:p>
          <w:p w:rsidR="00000000" w:rsidDel="00000000" w:rsidP="00000000" w:rsidRDefault="00000000" w:rsidRPr="00000000" w14:paraId="0000109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w:t>
            </w:r>
          </w:p>
          <w:p w:rsidR="00000000" w:rsidDel="00000000" w:rsidP="00000000" w:rsidRDefault="00000000" w:rsidRPr="00000000" w14:paraId="0000109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109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Jamie</w:t>
            </w:r>
          </w:p>
          <w:p w:rsidR="00000000" w:rsidDel="00000000" w:rsidP="00000000" w:rsidRDefault="00000000" w:rsidRPr="00000000" w14:paraId="0000109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Jamie</w:t>
            </w:r>
          </w:p>
          <w:p w:rsidR="00000000" w:rsidDel="00000000" w:rsidP="00000000" w:rsidRDefault="00000000" w:rsidRPr="00000000" w14:paraId="0000109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10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Jack</w:t>
            </w:r>
          </w:p>
          <w:p w:rsidR="00000000" w:rsidDel="00000000" w:rsidP="00000000" w:rsidRDefault="00000000" w:rsidRPr="00000000" w14:paraId="0000109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109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109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Jackie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9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tc>
      </w:tr>
    </w:tbl>
    <w:p w:rsidR="00000000" w:rsidDel="00000000" w:rsidP="00000000" w:rsidRDefault="00000000" w:rsidRPr="00000000" w14:paraId="0000109E">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109F">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0A0">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n = int(input())</w:t>
      </w:r>
    </w:p>
    <w:p w:rsidR="00000000" w:rsidDel="00000000" w:rsidP="00000000" w:rsidRDefault="00000000" w:rsidRPr="00000000" w14:paraId="000010A1">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10A2">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votes = {}</w:t>
      </w:r>
    </w:p>
    <w:p w:rsidR="00000000" w:rsidDel="00000000" w:rsidP="00000000" w:rsidRDefault="00000000" w:rsidRPr="00000000" w14:paraId="000010A3">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10A4">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for _ in range(n):</w:t>
      </w:r>
    </w:p>
    <w:p w:rsidR="00000000" w:rsidDel="00000000" w:rsidP="00000000" w:rsidRDefault="00000000" w:rsidRPr="00000000" w14:paraId="000010A5">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candidate = input()</w:t>
      </w:r>
    </w:p>
    <w:p w:rsidR="00000000" w:rsidDel="00000000" w:rsidP="00000000" w:rsidRDefault="00000000" w:rsidRPr="00000000" w14:paraId="000010A6">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votes[candidate] = votes.get(candidate, 0) + 1</w:t>
      </w:r>
    </w:p>
    <w:p w:rsidR="00000000" w:rsidDel="00000000" w:rsidP="00000000" w:rsidRDefault="00000000" w:rsidRPr="00000000" w14:paraId="000010A7">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10A8">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max_votes = max(votes.values())</w:t>
      </w:r>
    </w:p>
    <w:p w:rsidR="00000000" w:rsidDel="00000000" w:rsidP="00000000" w:rsidRDefault="00000000" w:rsidRPr="00000000" w14:paraId="000010A9">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max_candidates = [candidate for candidate, count in votes.items() if count == max_votes]</w:t>
      </w:r>
    </w:p>
    <w:p w:rsidR="00000000" w:rsidDel="00000000" w:rsidP="00000000" w:rsidRDefault="00000000" w:rsidRPr="00000000" w14:paraId="000010AA">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10AB">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print(min(max_candidates))</w:t>
      </w:r>
    </w:p>
    <w:p w:rsidR="00000000" w:rsidDel="00000000" w:rsidP="00000000" w:rsidRDefault="00000000" w:rsidRPr="00000000" w14:paraId="000010AC">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10AD">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4572000"/>
            <wp:effectExtent b="0" l="0" r="0" t="0"/>
            <wp:docPr id="136" name="image105.png"/>
            <a:graphic>
              <a:graphicData uri="http://schemas.openxmlformats.org/drawingml/2006/picture">
                <pic:pic>
                  <pic:nvPicPr>
                    <pic:cNvPr id="0" name="image105.png"/>
                    <pic:cNvPicPr preferRelativeResize="0"/>
                  </pic:nvPicPr>
                  <pic:blipFill>
                    <a:blip r:embed="rId122"/>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10AE">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10AF">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10B0">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B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9.4 </w:t>
        <w:tab/>
        <w:tab/>
        <w:tab/>
        <w:tab/>
        <w:t xml:space="preserve">Date:</w:t>
      </w:r>
    </w:p>
    <w:p w:rsidR="00000000" w:rsidDel="00000000" w:rsidP="00000000" w:rsidRDefault="00000000" w:rsidRPr="00000000" w14:paraId="000010B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0B3">
      <w:pPr>
        <w:shd w:fill="ffffff" w:val="clear"/>
        <w:spacing w:after="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9"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9" name="image101.png"/>
                <a:graphic>
                  <a:graphicData uri="http://schemas.openxmlformats.org/drawingml/2006/picture">
                    <pic:pic>
                      <pic:nvPicPr>
                        <pic:cNvPr id="0" name="image101.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10B4">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Student Record</w:t>
      </w:r>
    </w:p>
    <w:p w:rsidR="00000000" w:rsidDel="00000000" w:rsidP="00000000" w:rsidRDefault="00000000" w:rsidRPr="00000000" w14:paraId="000010B5">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10B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Create a student dictionary  for n students with the student name as key and their test mark assignment mark and lab mark as values. Do the following computations and display the result.</w:t>
      </w:r>
    </w:p>
    <w:p w:rsidR="00000000" w:rsidDel="00000000" w:rsidP="00000000" w:rsidRDefault="00000000" w:rsidRPr="00000000" w14:paraId="000010B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1.Identify the student with the  highest </w:t>
      </w:r>
      <w:hyperlink r:id="rId123">
        <w:r w:rsidDel="00000000" w:rsidR="00000000" w:rsidRPr="00000000">
          <w:rPr>
            <w:rFonts w:ascii="Century Schoolbook" w:cs="Century Schoolbook" w:eastAsia="Century Schoolbook" w:hAnsi="Century Schoolbook"/>
            <w:color w:val="000000"/>
            <w:sz w:val="24"/>
            <w:szCs w:val="24"/>
            <w:rtl w:val="0"/>
          </w:rPr>
          <w:t xml:space="preserve">average</w:t>
        </w:r>
      </w:hyperlink>
      <w:r w:rsidDel="00000000" w:rsidR="00000000" w:rsidRPr="00000000">
        <w:rPr>
          <w:rFonts w:ascii="Century Schoolbook" w:cs="Century Schoolbook" w:eastAsia="Century Schoolbook" w:hAnsi="Century Schoolbook"/>
          <w:color w:val="000000"/>
          <w:sz w:val="24"/>
          <w:szCs w:val="24"/>
          <w:rtl w:val="0"/>
        </w:rPr>
        <w:t xml:space="preserve"> score</w:t>
      </w:r>
    </w:p>
    <w:p w:rsidR="00000000" w:rsidDel="00000000" w:rsidP="00000000" w:rsidRDefault="00000000" w:rsidRPr="00000000" w14:paraId="000010B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2.Identify the student who as the highest Assignment marks</w:t>
      </w:r>
    </w:p>
    <w:p w:rsidR="00000000" w:rsidDel="00000000" w:rsidP="00000000" w:rsidRDefault="00000000" w:rsidRPr="00000000" w14:paraId="000010B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3.Identify the student with the Lowest lab marks</w:t>
      </w:r>
    </w:p>
    <w:p w:rsidR="00000000" w:rsidDel="00000000" w:rsidP="00000000" w:rsidRDefault="00000000" w:rsidRPr="00000000" w14:paraId="000010B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4.Identify the student with the lowest </w:t>
      </w:r>
      <w:hyperlink r:id="rId124">
        <w:r w:rsidDel="00000000" w:rsidR="00000000" w:rsidRPr="00000000">
          <w:rPr>
            <w:rFonts w:ascii="Century Schoolbook" w:cs="Century Schoolbook" w:eastAsia="Century Schoolbook" w:hAnsi="Century Schoolbook"/>
            <w:color w:val="000000"/>
            <w:sz w:val="24"/>
            <w:szCs w:val="24"/>
            <w:rtl w:val="0"/>
          </w:rPr>
          <w:t xml:space="preserve">average</w:t>
        </w:r>
      </w:hyperlink>
      <w:r w:rsidDel="00000000" w:rsidR="00000000" w:rsidRPr="00000000">
        <w:rPr>
          <w:rFonts w:ascii="Century Schoolbook" w:cs="Century Schoolbook" w:eastAsia="Century Schoolbook" w:hAnsi="Century Schoolbook"/>
          <w:color w:val="000000"/>
          <w:sz w:val="24"/>
          <w:szCs w:val="24"/>
          <w:rtl w:val="0"/>
        </w:rPr>
        <w:t xml:space="preserve"> score</w:t>
      </w:r>
    </w:p>
    <w:p w:rsidR="00000000" w:rsidDel="00000000" w:rsidP="00000000" w:rsidRDefault="00000000" w:rsidRPr="00000000" w14:paraId="000010B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Note:</w:t>
      </w:r>
    </w:p>
    <w:p w:rsidR="00000000" w:rsidDel="00000000" w:rsidP="00000000" w:rsidRDefault="00000000" w:rsidRPr="00000000" w14:paraId="000010B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If more than one student has the same score display all the student names</w:t>
      </w:r>
    </w:p>
    <w:p w:rsidR="00000000" w:rsidDel="00000000" w:rsidP="00000000" w:rsidRDefault="00000000" w:rsidRPr="00000000" w14:paraId="000010B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10B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10B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w:t>
      </w:r>
    </w:p>
    <w:p w:rsidR="00000000" w:rsidDel="00000000" w:rsidP="00000000" w:rsidRDefault="00000000" w:rsidRPr="00000000" w14:paraId="000010C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James 67 89 56</w:t>
      </w:r>
    </w:p>
    <w:p w:rsidR="00000000" w:rsidDel="00000000" w:rsidP="00000000" w:rsidRDefault="00000000" w:rsidRPr="00000000" w14:paraId="000010C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 89 45 45</w:t>
      </w:r>
    </w:p>
    <w:p w:rsidR="00000000" w:rsidDel="00000000" w:rsidP="00000000" w:rsidRDefault="00000000" w:rsidRPr="00000000" w14:paraId="000010C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Ram 89 89 89</w:t>
      </w:r>
    </w:p>
    <w:p w:rsidR="00000000" w:rsidDel="00000000" w:rsidP="00000000" w:rsidRDefault="00000000" w:rsidRPr="00000000" w14:paraId="000010C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Sita 70 70 70</w:t>
      </w:r>
    </w:p>
    <w:p w:rsidR="00000000" w:rsidDel="00000000" w:rsidP="00000000" w:rsidRDefault="00000000" w:rsidRPr="00000000" w14:paraId="000010C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10C5">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Ram</w:t>
      </w:r>
    </w:p>
    <w:p w:rsidR="00000000" w:rsidDel="00000000" w:rsidP="00000000" w:rsidRDefault="00000000" w:rsidRPr="00000000" w14:paraId="000010C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James Ram</w:t>
      </w:r>
    </w:p>
    <w:p w:rsidR="00000000" w:rsidDel="00000000" w:rsidP="00000000" w:rsidRDefault="00000000" w:rsidRPr="00000000" w14:paraId="000010C7">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w:t>
      </w:r>
    </w:p>
    <w:p w:rsidR="00000000" w:rsidDel="00000000" w:rsidP="00000000" w:rsidRDefault="00000000" w:rsidRPr="00000000" w14:paraId="000010C8">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w:t>
      </w:r>
    </w:p>
    <w:p w:rsidR="00000000" w:rsidDel="00000000" w:rsidP="00000000" w:rsidRDefault="00000000" w:rsidRPr="00000000" w14:paraId="000010C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10CA">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0C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int(input())</w:t>
      </w:r>
    </w:p>
    <w:p w:rsidR="00000000" w:rsidDel="00000000" w:rsidP="00000000" w:rsidRDefault="00000000" w:rsidRPr="00000000" w14:paraId="000010C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max_average = float('-inf')</w:t>
      </w:r>
    </w:p>
    <w:p w:rsidR="00000000" w:rsidDel="00000000" w:rsidP="00000000" w:rsidRDefault="00000000" w:rsidRPr="00000000" w14:paraId="000010C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min_average = float('inf')</w:t>
      </w:r>
    </w:p>
    <w:p w:rsidR="00000000" w:rsidDel="00000000" w:rsidP="00000000" w:rsidRDefault="00000000" w:rsidRPr="00000000" w14:paraId="000010C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max_assignment = float('-inf')</w:t>
      </w:r>
    </w:p>
    <w:p w:rsidR="00000000" w:rsidDel="00000000" w:rsidP="00000000" w:rsidRDefault="00000000" w:rsidRPr="00000000" w14:paraId="000010C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min_lab = float('inf')</w:t>
      </w:r>
    </w:p>
    <w:p w:rsidR="00000000" w:rsidDel="00000000" w:rsidP="00000000" w:rsidRDefault="00000000" w:rsidRPr="00000000" w14:paraId="000010D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max_average_students = []</w:t>
      </w:r>
    </w:p>
    <w:p w:rsidR="00000000" w:rsidDel="00000000" w:rsidP="00000000" w:rsidRDefault="00000000" w:rsidRPr="00000000" w14:paraId="000010D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max_assignment_students = []</w:t>
      </w:r>
    </w:p>
    <w:p w:rsidR="00000000" w:rsidDel="00000000" w:rsidP="00000000" w:rsidRDefault="00000000" w:rsidRPr="00000000" w14:paraId="000010D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min_lab_students = []</w:t>
      </w:r>
    </w:p>
    <w:p w:rsidR="00000000" w:rsidDel="00000000" w:rsidP="00000000" w:rsidRDefault="00000000" w:rsidRPr="00000000" w14:paraId="000010D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min_average_students = []</w:t>
      </w:r>
    </w:p>
    <w:p w:rsidR="00000000" w:rsidDel="00000000" w:rsidP="00000000" w:rsidRDefault="00000000" w:rsidRPr="00000000" w14:paraId="000010D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_ in range(n):</w:t>
      </w:r>
    </w:p>
    <w:p w:rsidR="00000000" w:rsidDel="00000000" w:rsidP="00000000" w:rsidRDefault="00000000" w:rsidRPr="00000000" w14:paraId="000010D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name, test, assignment, lab = input().split()</w:t>
      </w:r>
    </w:p>
    <w:p w:rsidR="00000000" w:rsidDel="00000000" w:rsidP="00000000" w:rsidRDefault="00000000" w:rsidRPr="00000000" w14:paraId="000010D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test = int(test)</w:t>
      </w:r>
    </w:p>
    <w:p w:rsidR="00000000" w:rsidDel="00000000" w:rsidP="00000000" w:rsidRDefault="00000000" w:rsidRPr="00000000" w14:paraId="000010D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assignment = int(assignment)</w:t>
      </w:r>
    </w:p>
    <w:p w:rsidR="00000000" w:rsidDel="00000000" w:rsidP="00000000" w:rsidRDefault="00000000" w:rsidRPr="00000000" w14:paraId="000010D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lab = int(lab)</w:t>
      </w:r>
    </w:p>
    <w:p w:rsidR="00000000" w:rsidDel="00000000" w:rsidP="00000000" w:rsidRDefault="00000000" w:rsidRPr="00000000" w14:paraId="000010D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average = (test + assignment + lab) / 3</w:t>
      </w:r>
    </w:p>
    <w:p w:rsidR="00000000" w:rsidDel="00000000" w:rsidP="00000000" w:rsidRDefault="00000000" w:rsidRPr="00000000" w14:paraId="000010D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average &gt; max_average:</w:t>
      </w:r>
    </w:p>
    <w:p w:rsidR="00000000" w:rsidDel="00000000" w:rsidP="00000000" w:rsidRDefault="00000000" w:rsidRPr="00000000" w14:paraId="000010D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max_average = average</w:t>
      </w:r>
    </w:p>
    <w:p w:rsidR="00000000" w:rsidDel="00000000" w:rsidP="00000000" w:rsidRDefault="00000000" w:rsidRPr="00000000" w14:paraId="000010D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max_average_students = [name]</w:t>
      </w:r>
    </w:p>
    <w:p w:rsidR="00000000" w:rsidDel="00000000" w:rsidP="00000000" w:rsidRDefault="00000000" w:rsidRPr="00000000" w14:paraId="000010D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average == max_average:</w:t>
      </w:r>
    </w:p>
    <w:p w:rsidR="00000000" w:rsidDel="00000000" w:rsidP="00000000" w:rsidRDefault="00000000" w:rsidRPr="00000000" w14:paraId="000010D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max_average_students.append(name)</w:t>
      </w:r>
    </w:p>
    <w:p w:rsidR="00000000" w:rsidDel="00000000" w:rsidP="00000000" w:rsidRDefault="00000000" w:rsidRPr="00000000" w14:paraId="000010D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average &lt; min_average:</w:t>
      </w:r>
    </w:p>
    <w:p w:rsidR="00000000" w:rsidDel="00000000" w:rsidP="00000000" w:rsidRDefault="00000000" w:rsidRPr="00000000" w14:paraId="000010E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min_average = average</w:t>
      </w:r>
    </w:p>
    <w:p w:rsidR="00000000" w:rsidDel="00000000" w:rsidP="00000000" w:rsidRDefault="00000000" w:rsidRPr="00000000" w14:paraId="000010E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min_average_students = [name]</w:t>
      </w:r>
    </w:p>
    <w:p w:rsidR="00000000" w:rsidDel="00000000" w:rsidP="00000000" w:rsidRDefault="00000000" w:rsidRPr="00000000" w14:paraId="000010E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average == min_average:</w:t>
      </w:r>
    </w:p>
    <w:p w:rsidR="00000000" w:rsidDel="00000000" w:rsidP="00000000" w:rsidRDefault="00000000" w:rsidRPr="00000000" w14:paraId="000010E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min_average_students.append(name)</w:t>
      </w:r>
    </w:p>
    <w:p w:rsidR="00000000" w:rsidDel="00000000" w:rsidP="00000000" w:rsidRDefault="00000000" w:rsidRPr="00000000" w14:paraId="000010E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assignment &gt; max_assignment:</w:t>
      </w:r>
    </w:p>
    <w:p w:rsidR="00000000" w:rsidDel="00000000" w:rsidP="00000000" w:rsidRDefault="00000000" w:rsidRPr="00000000" w14:paraId="000010E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max_assignment = assignment</w:t>
      </w:r>
    </w:p>
    <w:p w:rsidR="00000000" w:rsidDel="00000000" w:rsidP="00000000" w:rsidRDefault="00000000" w:rsidRPr="00000000" w14:paraId="000010E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max_assignment_students = [name]</w:t>
      </w:r>
    </w:p>
    <w:p w:rsidR="00000000" w:rsidDel="00000000" w:rsidP="00000000" w:rsidRDefault="00000000" w:rsidRPr="00000000" w14:paraId="000010E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assignment == max_assignment:</w:t>
      </w:r>
    </w:p>
    <w:p w:rsidR="00000000" w:rsidDel="00000000" w:rsidP="00000000" w:rsidRDefault="00000000" w:rsidRPr="00000000" w14:paraId="000010E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max_assignment_students.append(name)</w:t>
      </w:r>
    </w:p>
    <w:p w:rsidR="00000000" w:rsidDel="00000000" w:rsidP="00000000" w:rsidRDefault="00000000" w:rsidRPr="00000000" w14:paraId="000010E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lab &lt; min_lab:</w:t>
      </w:r>
    </w:p>
    <w:p w:rsidR="00000000" w:rsidDel="00000000" w:rsidP="00000000" w:rsidRDefault="00000000" w:rsidRPr="00000000" w14:paraId="000010E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min_lab = lab</w:t>
      </w:r>
    </w:p>
    <w:p w:rsidR="00000000" w:rsidDel="00000000" w:rsidP="00000000" w:rsidRDefault="00000000" w:rsidRPr="00000000" w14:paraId="000010E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min_lab_students = [name]</w:t>
      </w:r>
    </w:p>
    <w:p w:rsidR="00000000" w:rsidDel="00000000" w:rsidP="00000000" w:rsidRDefault="00000000" w:rsidRPr="00000000" w14:paraId="000010E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lab == min_lab:</w:t>
      </w:r>
    </w:p>
    <w:p w:rsidR="00000000" w:rsidDel="00000000" w:rsidP="00000000" w:rsidRDefault="00000000" w:rsidRPr="00000000" w14:paraId="000010E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min_lab_students.append(name)</w:t>
      </w:r>
    </w:p>
    <w:p w:rsidR="00000000" w:rsidDel="00000000" w:rsidP="00000000" w:rsidRDefault="00000000" w:rsidRPr="00000000" w14:paraId="000010E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print(*sorted(max_average_students))</w:t>
      </w:r>
    </w:p>
    <w:p w:rsidR="00000000" w:rsidDel="00000000" w:rsidP="00000000" w:rsidRDefault="00000000" w:rsidRPr="00000000" w14:paraId="000010E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print(*sorted(max_assignment_students))</w:t>
      </w:r>
    </w:p>
    <w:p w:rsidR="00000000" w:rsidDel="00000000" w:rsidP="00000000" w:rsidRDefault="00000000" w:rsidRPr="00000000" w14:paraId="000010F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print(*sorted(min_lab_students))</w:t>
      </w:r>
    </w:p>
    <w:p w:rsidR="00000000" w:rsidDel="00000000" w:rsidP="00000000" w:rsidRDefault="00000000" w:rsidRPr="00000000" w14:paraId="000010F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print(*sorted(min_average_students))</w:t>
      </w:r>
    </w:p>
    <w:p w:rsidR="00000000" w:rsidDel="00000000" w:rsidP="00000000" w:rsidRDefault="00000000" w:rsidRPr="00000000" w14:paraId="000010F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10F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10F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3060700"/>
            <wp:effectExtent b="0" l="0" r="0" t="0"/>
            <wp:docPr id="108" name="image50.png"/>
            <a:graphic>
              <a:graphicData uri="http://schemas.openxmlformats.org/drawingml/2006/picture">
                <pic:pic>
                  <pic:nvPicPr>
                    <pic:cNvPr id="0" name="image50.png"/>
                    <pic:cNvPicPr preferRelativeResize="0"/>
                  </pic:nvPicPr>
                  <pic:blipFill>
                    <a:blip r:embed="rId12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10F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10F6">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10F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10F8">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10F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9.5 </w:t>
        <w:tab/>
        <w:tab/>
        <w:tab/>
        <w:tab/>
        <w:t xml:space="preserve">Date:</w:t>
      </w:r>
    </w:p>
    <w:p w:rsidR="00000000" w:rsidDel="00000000" w:rsidP="00000000" w:rsidRDefault="00000000" w:rsidRPr="00000000" w14:paraId="000010F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0F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0"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0"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10FC">
      <w:pPr>
        <w:shd w:fill="ffffff" w:val="clear"/>
        <w:spacing w:after="0" w:before="280" w:line="240" w:lineRule="auto"/>
        <w:jc w:val="center"/>
        <w:rPr>
          <w:rFonts w:ascii="Century Schoolbook" w:cs="Century Schoolbook" w:eastAsia="Century Schoolbook" w:hAnsi="Century Schoolbook"/>
          <w:b w:val="1"/>
          <w:color w:val="000000"/>
          <w:sz w:val="32"/>
          <w:szCs w:val="32"/>
          <w:highlight w:val="white"/>
          <w:u w:val="single"/>
        </w:rPr>
      </w:pPr>
      <w:hyperlink r:id="rId126">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Scramble Score</w:t>
        </w:r>
      </w:hyperlink>
      <w:r w:rsidDel="00000000" w:rsidR="00000000" w:rsidRPr="00000000">
        <w:rPr>
          <w:rtl w:val="0"/>
        </w:rPr>
      </w:r>
    </w:p>
    <w:p w:rsidR="00000000" w:rsidDel="00000000" w:rsidP="00000000" w:rsidRDefault="00000000" w:rsidRPr="00000000" w14:paraId="000010FD">
      <w:pPr>
        <w:shd w:fill="ffffff" w:val="clear"/>
        <w:spacing w:after="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10FE">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In the game of Scrabble™, each letter has points associated with it. The total score of a word is the sum of the scores of its letters. More common letters are worth fewer points while less common letters are worth more points. </w:t>
      </w:r>
    </w:p>
    <w:p w:rsidR="00000000" w:rsidDel="00000000" w:rsidP="00000000" w:rsidRDefault="00000000" w:rsidRPr="00000000" w14:paraId="000010FF">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computes and displays the Scrabble™ score for a word. Create a dictionary that maps from letters to point values. Then use the dictionary to compute the score.</w:t>
      </w:r>
    </w:p>
    <w:p w:rsidR="00000000" w:rsidDel="00000000" w:rsidP="00000000" w:rsidRDefault="00000000" w:rsidRPr="00000000" w14:paraId="00001100">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A Scrabble™ board includes some squares that multiply the value of a letter or the value of an entire word. We will ignore these squares in this exercise.</w:t>
      </w:r>
    </w:p>
    <w:p w:rsidR="00000000" w:rsidDel="00000000" w:rsidP="00000000" w:rsidRDefault="00000000" w:rsidRPr="00000000" w14:paraId="00001101">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02">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points associated with each letter are shown below:</w:t>
      </w:r>
    </w:p>
    <w:p w:rsidR="00000000" w:rsidDel="00000000" w:rsidP="00000000" w:rsidRDefault="00000000" w:rsidRPr="00000000" w14:paraId="000011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Points Letters</w:t>
      </w:r>
    </w:p>
    <w:p w:rsidR="00000000" w:rsidDel="00000000" w:rsidP="00000000" w:rsidRDefault="00000000" w:rsidRPr="00000000" w14:paraId="000011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A, E, I, L, N, O, R, S, T and U</w:t>
      </w:r>
    </w:p>
    <w:p w:rsidR="00000000" w:rsidDel="00000000" w:rsidP="00000000" w:rsidRDefault="00000000" w:rsidRPr="00000000" w14:paraId="000011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D and G</w:t>
      </w:r>
    </w:p>
    <w:p w:rsidR="00000000" w:rsidDel="00000000" w:rsidP="00000000" w:rsidRDefault="00000000" w:rsidRPr="00000000" w14:paraId="000011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B, C, M and P</w:t>
      </w:r>
    </w:p>
    <w:p w:rsidR="00000000" w:rsidDel="00000000" w:rsidP="00000000" w:rsidRDefault="00000000" w:rsidRPr="00000000" w14:paraId="000011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F, H, V, W and Y</w:t>
      </w:r>
    </w:p>
    <w:p w:rsidR="00000000" w:rsidDel="00000000" w:rsidP="00000000" w:rsidRDefault="00000000" w:rsidRPr="00000000" w14:paraId="000011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 K</w:t>
      </w:r>
    </w:p>
    <w:p w:rsidR="00000000" w:rsidDel="00000000" w:rsidP="00000000" w:rsidRDefault="00000000" w:rsidRPr="00000000" w14:paraId="000011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 J and X</w:t>
      </w:r>
    </w:p>
    <w:p w:rsidR="00000000" w:rsidDel="00000000" w:rsidP="00000000" w:rsidRDefault="00000000" w:rsidRPr="00000000" w14:paraId="000011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 Q and Z</w:t>
      </w:r>
    </w:p>
    <w:p w:rsidR="00000000" w:rsidDel="00000000" w:rsidP="00000000" w:rsidRDefault="00000000" w:rsidRPr="00000000" w14:paraId="0000110B">
      <w:pPr>
        <w:spacing w:after="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0C">
      <w:pPr>
        <w:spacing w:after="120" w:line="240" w:lineRule="auto"/>
        <w:rPr>
          <w:rFonts w:ascii="Century Schoolbook" w:cs="Century Schoolbook" w:eastAsia="Century Schoolbook" w:hAnsi="Century Schoolbook"/>
          <w:sz w:val="23"/>
          <w:szCs w:val="23"/>
        </w:rPr>
      </w:pPr>
      <w:hyperlink r:id="rId127">
        <w:r w:rsidDel="00000000" w:rsidR="00000000" w:rsidRPr="00000000">
          <w:rPr>
            <w:rFonts w:ascii="Century Schoolbook" w:cs="Century Schoolbook" w:eastAsia="Century Schoolbook" w:hAnsi="Century Schoolbook"/>
            <w:sz w:val="23"/>
            <w:szCs w:val="23"/>
            <w:rtl w:val="0"/>
          </w:rPr>
          <w:t xml:space="preserve">Sample</w:t>
        </w:r>
      </w:hyperlink>
      <w:r w:rsidDel="00000000" w:rsidR="00000000" w:rsidRPr="00000000">
        <w:rPr>
          <w:rFonts w:ascii="Century Schoolbook" w:cs="Century Schoolbook" w:eastAsia="Century Schoolbook" w:hAnsi="Century Schoolbook"/>
          <w:sz w:val="23"/>
          <w:szCs w:val="23"/>
          <w:rtl w:val="0"/>
        </w:rPr>
        <w:t xml:space="preserve"> Input</w:t>
      </w:r>
    </w:p>
    <w:p w:rsidR="00000000" w:rsidDel="00000000" w:rsidP="00000000" w:rsidRDefault="00000000" w:rsidRPr="00000000" w14:paraId="000011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w:t>
      </w:r>
    </w:p>
    <w:p w:rsidR="00000000" w:rsidDel="00000000" w:rsidP="00000000" w:rsidRDefault="00000000" w:rsidRPr="00000000" w14:paraId="0000110E">
      <w:pPr>
        <w:spacing w:after="120" w:line="240" w:lineRule="auto"/>
        <w:rPr>
          <w:rFonts w:ascii="Century Schoolbook" w:cs="Century Schoolbook" w:eastAsia="Century Schoolbook" w:hAnsi="Century Schoolbook"/>
          <w:sz w:val="23"/>
          <w:szCs w:val="23"/>
        </w:rPr>
      </w:pPr>
      <w:hyperlink r:id="rId128">
        <w:r w:rsidDel="00000000" w:rsidR="00000000" w:rsidRPr="00000000">
          <w:rPr>
            <w:rFonts w:ascii="Century Schoolbook" w:cs="Century Schoolbook" w:eastAsia="Century Schoolbook" w:hAnsi="Century Schoolbook"/>
            <w:sz w:val="23"/>
            <w:szCs w:val="23"/>
            <w:rtl w:val="0"/>
          </w:rPr>
          <w:t xml:space="preserve">Sample</w:t>
        </w:r>
      </w:hyperlink>
      <w:r w:rsidDel="00000000" w:rsidR="00000000" w:rsidRPr="00000000">
        <w:rPr>
          <w:rFonts w:ascii="Century Schoolbook" w:cs="Century Schoolbook" w:eastAsia="Century Schoolbook" w:hAnsi="Century Schoolbook"/>
          <w:sz w:val="23"/>
          <w:szCs w:val="23"/>
          <w:rtl w:val="0"/>
        </w:rPr>
        <w:t xml:space="preserve"> Output</w:t>
      </w:r>
    </w:p>
    <w:p w:rsidR="00000000" w:rsidDel="00000000" w:rsidP="00000000" w:rsidRDefault="00000000" w:rsidRPr="00000000" w14:paraId="0000110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 is worth 5 points.</w:t>
      </w:r>
    </w:p>
    <w:p w:rsidR="00000000" w:rsidDel="00000000" w:rsidP="00000000" w:rsidRDefault="00000000" w:rsidRPr="00000000" w14:paraId="00001110">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11">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112">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letter_scores = {</w:t>
      </w:r>
    </w:p>
    <w:p w:rsidR="00000000" w:rsidDel="00000000" w:rsidP="00000000" w:rsidRDefault="00000000" w:rsidRPr="00000000" w14:paraId="00001113">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 1, 'E': 1, 'I': 1, 'L': 1, 'N': 1, 'O': 1, 'R': 1, 'S': 1, 'T': 1, 'U': 1,</w:t>
      </w:r>
    </w:p>
    <w:p w:rsidR="00000000" w:rsidDel="00000000" w:rsidP="00000000" w:rsidRDefault="00000000" w:rsidRPr="00000000" w14:paraId="00001114">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 2, 'G': 2,</w:t>
      </w:r>
    </w:p>
    <w:p w:rsidR="00000000" w:rsidDel="00000000" w:rsidP="00000000" w:rsidRDefault="00000000" w:rsidRPr="00000000" w14:paraId="00001115">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 3, 'C': 3, 'M': 3, 'P': 3,</w:t>
      </w:r>
    </w:p>
    <w:p w:rsidR="00000000" w:rsidDel="00000000" w:rsidP="00000000" w:rsidRDefault="00000000" w:rsidRPr="00000000" w14:paraId="00001116">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 4, 'H': 4, 'V': 4, 'W': 4, 'Y': 4,</w:t>
      </w:r>
    </w:p>
    <w:p w:rsidR="00000000" w:rsidDel="00000000" w:rsidP="00000000" w:rsidRDefault="00000000" w:rsidRPr="00000000" w14:paraId="00001117">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'K': 5,</w:t>
      </w:r>
    </w:p>
    <w:p w:rsidR="00000000" w:rsidDel="00000000" w:rsidP="00000000" w:rsidRDefault="00000000" w:rsidRPr="00000000" w14:paraId="00001118">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 8, 'X': 8,</w:t>
      </w:r>
    </w:p>
    <w:p w:rsidR="00000000" w:rsidDel="00000000" w:rsidP="00000000" w:rsidRDefault="00000000" w:rsidRPr="00000000" w14:paraId="00001119">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'Q': 10, 'Z': 10</w:t>
      </w:r>
    </w:p>
    <w:p w:rsidR="00000000" w:rsidDel="00000000" w:rsidP="00000000" w:rsidRDefault="00000000" w:rsidRPr="00000000" w14:paraId="0000111A">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111B">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word = input().upper()</w:t>
      </w:r>
    </w:p>
    <w:p w:rsidR="00000000" w:rsidDel="00000000" w:rsidP="00000000" w:rsidRDefault="00000000" w:rsidRPr="00000000" w14:paraId="0000111C">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score = sum(letter_scores.get(letter, 0) for letter in word)</w:t>
      </w:r>
    </w:p>
    <w:p w:rsidR="00000000" w:rsidDel="00000000" w:rsidP="00000000" w:rsidRDefault="00000000" w:rsidRPr="00000000" w14:paraId="0000111D">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print(word,"is worth",score,"points.")</w:t>
      </w:r>
    </w:p>
    <w:p w:rsidR="00000000" w:rsidDel="00000000" w:rsidP="00000000" w:rsidRDefault="00000000" w:rsidRPr="00000000" w14:paraId="0000111E">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1F">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08200"/>
            <wp:effectExtent b="0" l="0" r="0" t="0"/>
            <wp:docPr id="110" name="image53.png"/>
            <a:graphic>
              <a:graphicData uri="http://schemas.openxmlformats.org/drawingml/2006/picture">
                <pic:pic>
                  <pic:nvPicPr>
                    <pic:cNvPr id="0" name="image53.png"/>
                    <pic:cNvPicPr preferRelativeResize="0"/>
                  </pic:nvPicPr>
                  <pic:blipFill>
                    <a:blip r:embed="rId129"/>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1120">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21">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122">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23">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12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3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3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3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33">
      <w:pPr>
        <w:pBdr>
          <w:top w:space="0" w:sz="0" w:val="nil"/>
          <w:left w:space="0" w:sz="0" w:val="nil"/>
          <w:bottom w:space="0" w:sz="0" w:val="nil"/>
          <w:right w:space="0" w:sz="0" w:val="nil"/>
          <w:between w:space="0" w:sz="0" w:val="nil"/>
        </w:pBdr>
        <w:spacing w:after="280" w:before="28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34">
      <w:pPr>
        <w:pBdr>
          <w:top w:space="0" w:sz="0" w:val="nil"/>
          <w:left w:space="0" w:sz="0" w:val="nil"/>
          <w:bottom w:space="0" w:sz="0" w:val="nil"/>
          <w:right w:space="0" w:sz="0" w:val="nil"/>
          <w:between w:space="0" w:sz="0" w:val="nil"/>
        </w:pBdr>
        <w:spacing w:after="280" w:before="28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35">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6"/>
          <w:szCs w:val="36"/>
          <w:rtl w:val="0"/>
        </w:rPr>
        <w:t xml:space="preserve">10 - Searching &amp; Sorting</w:t>
      </w:r>
    </w:p>
    <w:p w:rsidR="00000000" w:rsidDel="00000000" w:rsidP="00000000" w:rsidRDefault="00000000" w:rsidRPr="00000000" w14:paraId="00001136">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137">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13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10.1 </w:t>
        <w:tab/>
        <w:tab/>
        <w:tab/>
        <w:tab/>
        <w:t xml:space="preserve">Date:</w:t>
      </w:r>
    </w:p>
    <w:p w:rsidR="00000000" w:rsidDel="00000000" w:rsidP="00000000" w:rsidRDefault="00000000" w:rsidRPr="00000000" w14:paraId="0000113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13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9"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9" name="image143.png"/>
                <a:graphic>
                  <a:graphicData uri="http://schemas.openxmlformats.org/drawingml/2006/picture">
                    <pic:pic>
                      <pic:nvPicPr>
                        <pic:cNvPr id="0" name="image14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113B">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Merge Sort</w:t>
      </w:r>
    </w:p>
    <w:p w:rsidR="00000000" w:rsidDel="00000000" w:rsidP="00000000" w:rsidRDefault="00000000" w:rsidRPr="00000000" w14:paraId="0000113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Python program to sort a list of elements using the merge sort algorithm.</w:t>
      </w:r>
    </w:p>
    <w:p w:rsidR="00000000" w:rsidDel="00000000" w:rsidP="00000000" w:rsidRDefault="00000000" w:rsidRPr="00000000" w14:paraId="0000113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3E">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2"/>
        <w:tblW w:w="1968.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1"/>
        <w:gridCol w:w="997"/>
        <w:tblGridChange w:id="0">
          <w:tblGrid>
            <w:gridCol w:w="971"/>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3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40">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4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w:t>
            </w:r>
          </w:p>
          <w:p w:rsidR="00000000" w:rsidDel="00000000" w:rsidP="00000000" w:rsidRDefault="00000000" w:rsidRPr="00000000" w14:paraId="000011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6 5 4 3 8</w:t>
            </w:r>
          </w:p>
          <w:p w:rsidR="00000000" w:rsidDel="00000000" w:rsidP="00000000" w:rsidRDefault="00000000" w:rsidRPr="00000000" w14:paraId="00001143">
            <w:pPr>
              <w:spacing w:after="0" w:line="240" w:lineRule="auto"/>
              <w:rPr>
                <w:rFonts w:ascii="Century Schoolbook" w:cs="Century Schoolbook" w:eastAsia="Century Schoolbook" w:hAnsi="Century Schoolbook"/>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3 4 5 6 8</w:t>
            </w:r>
          </w:p>
        </w:tc>
      </w:tr>
    </w:tbl>
    <w:p w:rsidR="00000000" w:rsidDel="00000000" w:rsidP="00000000" w:rsidRDefault="00000000" w:rsidRPr="00000000" w14:paraId="00001145">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4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47">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14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114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w:t>
      </w:r>
    </w:p>
    <w:p w:rsidR="00000000" w:rsidDel="00000000" w:rsidP="00000000" w:rsidRDefault="00000000" w:rsidRPr="00000000" w14:paraId="0000114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l.extend(input().split())</w:t>
      </w:r>
    </w:p>
    <w:p w:rsidR="00000000" w:rsidDel="00000000" w:rsidP="00000000" w:rsidRDefault="00000000" w:rsidRPr="00000000" w14:paraId="0000114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range(a-1):</w:t>
      </w:r>
    </w:p>
    <w:p w:rsidR="00000000" w:rsidDel="00000000" w:rsidP="00000000" w:rsidRDefault="00000000" w:rsidRPr="00000000" w14:paraId="0000114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j in range(a-1):</w:t>
      </w:r>
    </w:p>
    <w:p w:rsidR="00000000" w:rsidDel="00000000" w:rsidP="00000000" w:rsidRDefault="00000000" w:rsidRPr="00000000" w14:paraId="0000114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if(int(l[j])&gt;int(l[j+1])):</w:t>
      </w:r>
    </w:p>
    <w:p w:rsidR="00000000" w:rsidDel="00000000" w:rsidP="00000000" w:rsidRDefault="00000000" w:rsidRPr="00000000" w14:paraId="0000114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t=int(l[j])</w:t>
      </w:r>
    </w:p>
    <w:p w:rsidR="00000000" w:rsidDel="00000000" w:rsidP="00000000" w:rsidRDefault="00000000" w:rsidRPr="00000000" w14:paraId="0000114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l[j]=int(l[j+1])</w:t>
      </w:r>
    </w:p>
    <w:p w:rsidR="00000000" w:rsidDel="00000000" w:rsidP="00000000" w:rsidRDefault="00000000" w:rsidRPr="00000000" w14:paraId="0000115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l[j+1]=t</w:t>
      </w:r>
    </w:p>
    <w:p w:rsidR="00000000" w:rsidDel="00000000" w:rsidP="00000000" w:rsidRDefault="00000000" w:rsidRPr="00000000" w14:paraId="0000115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range(a):</w:t>
      </w:r>
    </w:p>
    <w:p w:rsidR="00000000" w:rsidDel="00000000" w:rsidP="00000000" w:rsidRDefault="00000000" w:rsidRPr="00000000" w14:paraId="0000115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print(int(l[i]),end=" ")</w:t>
      </w:r>
    </w:p>
    <w:p w:rsidR="00000000" w:rsidDel="00000000" w:rsidP="00000000" w:rsidRDefault="00000000" w:rsidRPr="00000000" w14:paraId="0000115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717800"/>
            <wp:effectExtent b="0" l="0" r="0" t="0"/>
            <wp:docPr id="104" name="image46.png"/>
            <a:graphic>
              <a:graphicData uri="http://schemas.openxmlformats.org/drawingml/2006/picture">
                <pic:pic>
                  <pic:nvPicPr>
                    <pic:cNvPr id="0" name="image46.png"/>
                    <pic:cNvPicPr preferRelativeResize="0"/>
                  </pic:nvPicPr>
                  <pic:blipFill>
                    <a:blip r:embed="rId13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115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6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6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6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63">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164">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16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10.2 </w:t>
        <w:tab/>
        <w:tab/>
        <w:tab/>
        <w:tab/>
        <w:t xml:space="preserve">Date:</w:t>
      </w:r>
    </w:p>
    <w:p w:rsidR="00000000" w:rsidDel="00000000" w:rsidP="00000000" w:rsidRDefault="00000000" w:rsidRPr="00000000" w14:paraId="0000116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16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1"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1" name="image59.png"/>
                <a:graphic>
                  <a:graphicData uri="http://schemas.openxmlformats.org/drawingml/2006/picture">
                    <pic:pic>
                      <pic:nvPicPr>
                        <pic:cNvPr id="0" name="image59.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1168">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Bubble Sort</w:t>
      </w:r>
    </w:p>
    <w:p w:rsidR="00000000" w:rsidDel="00000000" w:rsidP="00000000" w:rsidRDefault="00000000" w:rsidRPr="00000000" w14:paraId="0000116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listof integers, sort the array in ascending order using the </w:t>
      </w:r>
      <w:r w:rsidDel="00000000" w:rsidR="00000000" w:rsidRPr="00000000">
        <w:rPr>
          <w:rFonts w:ascii="Century Schoolbook" w:cs="Century Schoolbook" w:eastAsia="Century Schoolbook" w:hAnsi="Century Schoolbook"/>
          <w:i w:val="1"/>
          <w:color w:val="001a1e"/>
          <w:sz w:val="23"/>
          <w:szCs w:val="23"/>
          <w:rtl w:val="0"/>
        </w:rPr>
        <w:t xml:space="preserve">Bubble Sort</w:t>
      </w:r>
      <w:r w:rsidDel="00000000" w:rsidR="00000000" w:rsidRPr="00000000">
        <w:rPr>
          <w:rFonts w:ascii="Century Schoolbook" w:cs="Century Schoolbook" w:eastAsia="Century Schoolbook" w:hAnsi="Century Schoolbook"/>
          <w:color w:val="001a1e"/>
          <w:sz w:val="23"/>
          <w:szCs w:val="23"/>
          <w:rtl w:val="0"/>
        </w:rPr>
        <w:t xml:space="preserve"> algorithm above. Once sorted, print the following three lines:</w:t>
      </w:r>
    </w:p>
    <w:p w:rsidR="00000000" w:rsidDel="00000000" w:rsidP="00000000" w:rsidRDefault="00000000" w:rsidRPr="00000000" w14:paraId="0000116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hyperlink r:id="rId131">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numSwaps swaps., where numSwaps is the number of swaps that took place.</w:t>
      </w:r>
    </w:p>
    <w:p w:rsidR="00000000" w:rsidDel="00000000" w:rsidP="00000000" w:rsidRDefault="00000000" w:rsidRPr="00000000" w14:paraId="0000116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First Element: firstElement, the  </w:t>
      </w:r>
      <w:r w:rsidDel="00000000" w:rsidR="00000000" w:rsidRPr="00000000">
        <w:rPr>
          <w:rFonts w:ascii="Century Schoolbook" w:cs="Century Schoolbook" w:eastAsia="Century Schoolbook" w:hAnsi="Century Schoolbook"/>
          <w:i w:val="1"/>
          <w:color w:val="001a1e"/>
          <w:sz w:val="23"/>
          <w:szCs w:val="23"/>
          <w:rtl w:val="0"/>
        </w:rPr>
        <w:t xml:space="preserve">first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132">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16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Last Element: lastElement, the </w:t>
      </w:r>
      <w:r w:rsidDel="00000000" w:rsidR="00000000" w:rsidRPr="00000000">
        <w:rPr>
          <w:rFonts w:ascii="Century Schoolbook" w:cs="Century Schoolbook" w:eastAsia="Century Schoolbook" w:hAnsi="Century Schoolbook"/>
          <w:i w:val="1"/>
          <w:color w:val="001a1e"/>
          <w:sz w:val="23"/>
          <w:szCs w:val="23"/>
          <w:rtl w:val="0"/>
        </w:rPr>
        <w:t xml:space="preserve">last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133">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16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example, given a worst-case but small array to sort: a=[6,4,1]. It took  3 swaps to sort the array. Output would be</w:t>
      </w:r>
    </w:p>
    <w:p w:rsidR="00000000" w:rsidDel="00000000" w:rsidP="00000000" w:rsidRDefault="00000000" w:rsidRPr="00000000" w14:paraId="0000116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Array is sorted in 3 swaps.  </w:t>
      </w:r>
    </w:p>
    <w:p w:rsidR="00000000" w:rsidDel="00000000" w:rsidP="00000000" w:rsidRDefault="00000000" w:rsidRPr="00000000" w14:paraId="0000116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  </w:t>
      </w:r>
    </w:p>
    <w:p w:rsidR="00000000" w:rsidDel="00000000" w:rsidP="00000000" w:rsidRDefault="00000000" w:rsidRPr="00000000" w14:paraId="0000117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6   </w:t>
      </w:r>
    </w:p>
    <w:p w:rsidR="00000000" w:rsidDel="00000000" w:rsidP="00000000" w:rsidRDefault="00000000" w:rsidRPr="00000000" w14:paraId="0000117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tl w:val="0"/>
        </w:rPr>
      </w:r>
    </w:p>
    <w:p w:rsidR="00000000" w:rsidDel="00000000" w:rsidP="00000000" w:rsidRDefault="00000000" w:rsidRPr="00000000" w14:paraId="0000117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Format</w:t>
      </w:r>
      <w:r w:rsidDel="00000000" w:rsidR="00000000" w:rsidRPr="00000000">
        <w:rPr>
          <w:rtl w:val="0"/>
        </w:rPr>
      </w:r>
    </w:p>
    <w:p w:rsidR="00000000" w:rsidDel="00000000" w:rsidP="00000000" w:rsidRDefault="00000000" w:rsidRPr="00000000" w14:paraId="0000117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integer,n , the size of the </w:t>
      </w:r>
      <w:hyperlink r:id="rId134">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a .</w:t>
        <w:br w:type="textWrapping"/>
        <w:t xml:space="preserve">The second line contains  n,  space-separated integers a[i].</w:t>
      </w:r>
    </w:p>
    <w:p w:rsidR="00000000" w:rsidDel="00000000" w:rsidP="00000000" w:rsidRDefault="00000000" w:rsidRPr="00000000" w14:paraId="0000117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r w:rsidDel="00000000" w:rsidR="00000000" w:rsidRPr="00000000">
        <w:rPr>
          <w:rtl w:val="0"/>
        </w:rPr>
      </w:r>
    </w:p>
    <w:p w:rsidR="00000000" w:rsidDel="00000000" w:rsidP="00000000" w:rsidRDefault="00000000" w:rsidRPr="00000000" w14:paraId="0000117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2&lt;=n&lt;=600</w:t>
      </w:r>
    </w:p>
    <w:p w:rsidR="00000000" w:rsidDel="00000000" w:rsidP="00000000" w:rsidRDefault="00000000" w:rsidRPr="00000000" w14:paraId="0000117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1&lt;=a[i]&lt;=2x10</w:t>
      </w:r>
      <w:r w:rsidDel="00000000" w:rsidR="00000000" w:rsidRPr="00000000">
        <w:rPr>
          <w:rFonts w:ascii="Century Schoolbook" w:cs="Century Schoolbook" w:eastAsia="Century Schoolbook" w:hAnsi="Century Schoolbook"/>
          <w:color w:val="001a1e"/>
          <w:sz w:val="17"/>
          <w:szCs w:val="17"/>
          <w:vertAlign w:val="superscript"/>
          <w:rtl w:val="0"/>
        </w:rPr>
        <w:t xml:space="preserve">6</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17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 Format</w:t>
      </w:r>
      <w:r w:rsidDel="00000000" w:rsidR="00000000" w:rsidRPr="00000000">
        <w:rPr>
          <w:rtl w:val="0"/>
        </w:rPr>
      </w:r>
    </w:p>
    <w:p w:rsidR="00000000" w:rsidDel="00000000" w:rsidP="00000000" w:rsidRDefault="00000000" w:rsidRPr="00000000" w14:paraId="0000117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You must print the following three lines of output:</w:t>
      </w:r>
    </w:p>
    <w:p w:rsidR="00000000" w:rsidDel="00000000" w:rsidP="00000000" w:rsidRDefault="00000000" w:rsidRPr="00000000" w14:paraId="0000117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hyperlink r:id="rId135">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numSwaps swaps., where numSwaps is the number of swaps that took place.</w:t>
      </w:r>
    </w:p>
    <w:p w:rsidR="00000000" w:rsidDel="00000000" w:rsidP="00000000" w:rsidRDefault="00000000" w:rsidRPr="00000000" w14:paraId="0000117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First Element: firstElement, the  </w:t>
      </w:r>
      <w:r w:rsidDel="00000000" w:rsidR="00000000" w:rsidRPr="00000000">
        <w:rPr>
          <w:rFonts w:ascii="Century Schoolbook" w:cs="Century Schoolbook" w:eastAsia="Century Schoolbook" w:hAnsi="Century Schoolbook"/>
          <w:i w:val="1"/>
          <w:color w:val="001a1e"/>
          <w:sz w:val="23"/>
          <w:szCs w:val="23"/>
          <w:rtl w:val="0"/>
        </w:rPr>
        <w:t xml:space="preserve">first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136">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17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Last Element: lastElement, the </w:t>
      </w:r>
      <w:r w:rsidDel="00000000" w:rsidR="00000000" w:rsidRPr="00000000">
        <w:rPr>
          <w:rFonts w:ascii="Century Schoolbook" w:cs="Century Schoolbook" w:eastAsia="Century Schoolbook" w:hAnsi="Century Schoolbook"/>
          <w:i w:val="1"/>
          <w:color w:val="001a1e"/>
          <w:sz w:val="23"/>
          <w:szCs w:val="23"/>
          <w:rtl w:val="0"/>
        </w:rPr>
        <w:t xml:space="preserve">last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137">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17C">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17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0</w:t>
      </w:r>
      <w:r w:rsidDel="00000000" w:rsidR="00000000" w:rsidRPr="00000000">
        <w:rPr>
          <w:rtl w:val="0"/>
        </w:rPr>
      </w:r>
    </w:p>
    <w:p w:rsidR="00000000" w:rsidDel="00000000" w:rsidP="00000000" w:rsidRDefault="00000000" w:rsidRPr="00000000" w14:paraId="0000117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117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w:t>
      </w:r>
    </w:p>
    <w:p w:rsidR="00000000" w:rsidDel="00000000" w:rsidP="00000000" w:rsidRDefault="00000000" w:rsidRPr="00000000" w14:paraId="0000118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0</w:t>
      </w:r>
      <w:r w:rsidDel="00000000" w:rsidR="00000000" w:rsidRPr="00000000">
        <w:rPr>
          <w:rtl w:val="0"/>
        </w:rPr>
      </w:r>
    </w:p>
    <w:p w:rsidR="00000000" w:rsidDel="00000000" w:rsidP="00000000" w:rsidRDefault="00000000" w:rsidRPr="00000000" w14:paraId="00001181">
      <w:pPr>
        <w:spacing w:after="120" w:line="240" w:lineRule="auto"/>
        <w:rPr>
          <w:rFonts w:ascii="Century Schoolbook" w:cs="Century Schoolbook" w:eastAsia="Century Schoolbook" w:hAnsi="Century Schoolbook"/>
          <w:color w:val="001a1e"/>
          <w:sz w:val="23"/>
          <w:szCs w:val="23"/>
        </w:rPr>
      </w:pPr>
      <w:hyperlink r:id="rId138">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0 swaps.</w:t>
      </w:r>
    </w:p>
    <w:p w:rsidR="00000000" w:rsidDel="00000000" w:rsidP="00000000" w:rsidRDefault="00000000" w:rsidRPr="00000000" w14:paraId="0000118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First Element: 1</w:t>
      </w:r>
    </w:p>
    <w:p w:rsidR="00000000" w:rsidDel="00000000" w:rsidP="00000000" w:rsidRDefault="00000000" w:rsidRPr="00000000" w14:paraId="0000118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Last Element: 3</w:t>
      </w:r>
    </w:p>
    <w:p w:rsidR="00000000" w:rsidDel="00000000" w:rsidP="00000000" w:rsidRDefault="00000000" w:rsidRPr="00000000" w14:paraId="00001184">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185">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3"/>
        <w:tblW w:w="3456.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1"/>
        <w:gridCol w:w="2485"/>
        <w:tblGridChange w:id="0">
          <w:tblGrid>
            <w:gridCol w:w="971"/>
            <w:gridCol w:w="248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86">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87">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p w:rsidR="00000000" w:rsidDel="00000000" w:rsidP="00000000" w:rsidRDefault="00000000" w:rsidRPr="00000000" w14:paraId="000011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3 2 1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List is sorted in 3 swaps.</w:t>
            </w:r>
          </w:p>
          <w:p w:rsidR="00000000" w:rsidDel="00000000" w:rsidP="00000000" w:rsidRDefault="00000000" w:rsidRPr="00000000" w14:paraId="000011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w:t>
            </w:r>
          </w:p>
          <w:p w:rsidR="00000000" w:rsidDel="00000000" w:rsidP="00000000" w:rsidRDefault="00000000" w:rsidRPr="00000000" w14:paraId="000011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w:t>
            </w:r>
          </w:p>
          <w:p w:rsidR="00000000" w:rsidDel="00000000" w:rsidP="00000000" w:rsidRDefault="00000000" w:rsidRPr="00000000" w14:paraId="0000118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1 9 2 8 4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8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List is sorted in 4 swaps.</w:t>
            </w:r>
          </w:p>
          <w:p w:rsidR="00000000" w:rsidDel="00000000" w:rsidP="00000000" w:rsidRDefault="00000000" w:rsidRPr="00000000" w14:paraId="0000119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w:t>
            </w:r>
          </w:p>
          <w:p w:rsidR="00000000" w:rsidDel="00000000" w:rsidP="00000000" w:rsidRDefault="00000000" w:rsidRPr="00000000" w14:paraId="0000119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9</w:t>
            </w:r>
          </w:p>
        </w:tc>
      </w:tr>
    </w:tbl>
    <w:p w:rsidR="00000000" w:rsidDel="00000000" w:rsidP="00000000" w:rsidRDefault="00000000" w:rsidRPr="00000000" w14:paraId="00001192">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93">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19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bubble_sort(arr):</w:t>
      </w:r>
    </w:p>
    <w:p w:rsidR="00000000" w:rsidDel="00000000" w:rsidP="00000000" w:rsidRDefault="00000000" w:rsidRPr="00000000" w14:paraId="0000119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 = len(arr)</w:t>
      </w:r>
    </w:p>
    <w:p w:rsidR="00000000" w:rsidDel="00000000" w:rsidP="00000000" w:rsidRDefault="00000000" w:rsidRPr="00000000" w14:paraId="0000119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swaps = 0</w:t>
      </w:r>
    </w:p>
    <w:p w:rsidR="00000000" w:rsidDel="00000000" w:rsidP="00000000" w:rsidRDefault="00000000" w:rsidRPr="00000000" w14:paraId="0000119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19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i in range(n):</w:t>
      </w:r>
    </w:p>
    <w:p w:rsidR="00000000" w:rsidDel="00000000" w:rsidP="00000000" w:rsidRDefault="00000000" w:rsidRPr="00000000" w14:paraId="0000119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j in range(0, n-i-1):</w:t>
      </w:r>
    </w:p>
    <w:p w:rsidR="00000000" w:rsidDel="00000000" w:rsidP="00000000" w:rsidRDefault="00000000" w:rsidRPr="00000000" w14:paraId="0000119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arr[j] &gt; arr[j + 1]:</w:t>
      </w:r>
    </w:p>
    <w:p w:rsidR="00000000" w:rsidDel="00000000" w:rsidP="00000000" w:rsidRDefault="00000000" w:rsidRPr="00000000" w14:paraId="0000119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Swap elements</w:t>
      </w:r>
    </w:p>
    <w:p w:rsidR="00000000" w:rsidDel="00000000" w:rsidP="00000000" w:rsidRDefault="00000000" w:rsidRPr="00000000" w14:paraId="0000119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arr[j], arr[j + 1] = arr[j + 1], arr[j]</w:t>
      </w:r>
    </w:p>
    <w:p w:rsidR="00000000" w:rsidDel="00000000" w:rsidP="00000000" w:rsidRDefault="00000000" w:rsidRPr="00000000" w14:paraId="0000119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swaps += 1</w:t>
      </w:r>
    </w:p>
    <w:p w:rsidR="00000000" w:rsidDel="00000000" w:rsidP="00000000" w:rsidRDefault="00000000" w:rsidRPr="00000000" w14:paraId="0000119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19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swaps</w:t>
      </w:r>
    </w:p>
    <w:p w:rsidR="00000000" w:rsidDel="00000000" w:rsidP="00000000" w:rsidRDefault="00000000" w:rsidRPr="00000000" w14:paraId="000011A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A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the size of the list</w:t>
      </w:r>
    </w:p>
    <w:p w:rsidR="00000000" w:rsidDel="00000000" w:rsidP="00000000" w:rsidRDefault="00000000" w:rsidRPr="00000000" w14:paraId="000011A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 int(input())</w:t>
      </w:r>
    </w:p>
    <w:p w:rsidR="00000000" w:rsidDel="00000000" w:rsidP="00000000" w:rsidRDefault="00000000" w:rsidRPr="00000000" w14:paraId="000011A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A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the list of integers</w:t>
      </w:r>
    </w:p>
    <w:p w:rsidR="00000000" w:rsidDel="00000000" w:rsidP="00000000" w:rsidRDefault="00000000" w:rsidRPr="00000000" w14:paraId="000011A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 = list(map(int, input().split()))</w:t>
      </w:r>
    </w:p>
    <w:p w:rsidR="00000000" w:rsidDel="00000000" w:rsidP="00000000" w:rsidRDefault="00000000" w:rsidRPr="00000000" w14:paraId="000011A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A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Perform bubble sort and count the number of swaps</w:t>
      </w:r>
    </w:p>
    <w:p w:rsidR="00000000" w:rsidDel="00000000" w:rsidP="00000000" w:rsidRDefault="00000000" w:rsidRPr="00000000" w14:paraId="000011A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num_swaps = bubble_sort(arr)</w:t>
      </w:r>
    </w:p>
    <w:p w:rsidR="00000000" w:rsidDel="00000000" w:rsidP="00000000" w:rsidRDefault="00000000" w:rsidRPr="00000000" w14:paraId="000011A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A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 the number of swaps</w:t>
      </w:r>
    </w:p>
    <w:p w:rsidR="00000000" w:rsidDel="00000000" w:rsidP="00000000" w:rsidRDefault="00000000" w:rsidRPr="00000000" w14:paraId="000011A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print("List is sorted in", num_swaps, "swaps.")</w:t>
      </w:r>
    </w:p>
    <w:p w:rsidR="00000000" w:rsidDel="00000000" w:rsidP="00000000" w:rsidRDefault="00000000" w:rsidRPr="00000000" w14:paraId="000011A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A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 the first element</w:t>
      </w:r>
    </w:p>
    <w:p w:rsidR="00000000" w:rsidDel="00000000" w:rsidP="00000000" w:rsidRDefault="00000000" w:rsidRPr="00000000" w14:paraId="000011A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print("First Element:", arr[0])</w:t>
      </w:r>
    </w:p>
    <w:p w:rsidR="00000000" w:rsidDel="00000000" w:rsidP="00000000" w:rsidRDefault="00000000" w:rsidRPr="00000000" w14:paraId="000011A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B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 the last element</w:t>
      </w:r>
    </w:p>
    <w:p w:rsidR="00000000" w:rsidDel="00000000" w:rsidP="00000000" w:rsidRDefault="00000000" w:rsidRPr="00000000" w14:paraId="000011B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print("Last Element:", arr[-1])</w:t>
      </w:r>
    </w:p>
    <w:p w:rsidR="00000000" w:rsidDel="00000000" w:rsidP="00000000" w:rsidRDefault="00000000" w:rsidRPr="00000000" w14:paraId="000011B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578100"/>
            <wp:effectExtent b="0" l="0" r="0" t="0"/>
            <wp:docPr id="106" name="image48.png"/>
            <a:graphic>
              <a:graphicData uri="http://schemas.openxmlformats.org/drawingml/2006/picture">
                <pic:pic>
                  <pic:nvPicPr>
                    <pic:cNvPr id="0" name="image48.png"/>
                    <pic:cNvPicPr preferRelativeResize="0"/>
                  </pic:nvPicPr>
                  <pic:blipFill>
                    <a:blip r:embed="rId139"/>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11B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F">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1C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C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C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C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C4">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1C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10.3 </w:t>
        <w:tab/>
        <w:tab/>
        <w:tab/>
        <w:tab/>
        <w:t xml:space="preserve">Date:</w:t>
      </w:r>
    </w:p>
    <w:p w:rsidR="00000000" w:rsidDel="00000000" w:rsidP="00000000" w:rsidRDefault="00000000" w:rsidRPr="00000000" w14:paraId="000011C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1C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1"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1" name="image145.png"/>
                <a:graphic>
                  <a:graphicData uri="http://schemas.openxmlformats.org/drawingml/2006/picture">
                    <pic:pic>
                      <pic:nvPicPr>
                        <pic:cNvPr id="0" name="image145.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11C8">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Peak Element</w:t>
      </w:r>
    </w:p>
    <w:p w:rsidR="00000000" w:rsidDel="00000000" w:rsidP="00000000" w:rsidRDefault="00000000" w:rsidRPr="00000000" w14:paraId="000011C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w:t>
      </w:r>
      <w:hyperlink r:id="rId140">
        <w:r w:rsidDel="00000000" w:rsidR="00000000" w:rsidRPr="00000000">
          <w:rPr>
            <w:rFonts w:ascii="Century Schoolbook" w:cs="Century Schoolbook" w:eastAsia="Century Schoolbook" w:hAnsi="Century Schoolbook"/>
            <w:color w:val="001a1e"/>
            <w:sz w:val="23"/>
            <w:szCs w:val="23"/>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find peak element in it. A peak element is an element that is greater than its neighbors.</w:t>
      </w:r>
    </w:p>
    <w:p w:rsidR="00000000" w:rsidDel="00000000" w:rsidP="00000000" w:rsidRDefault="00000000" w:rsidRPr="00000000" w14:paraId="000011C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element a[i] is a peak element if</w:t>
      </w:r>
    </w:p>
    <w:p w:rsidR="00000000" w:rsidDel="00000000" w:rsidP="00000000" w:rsidRDefault="00000000" w:rsidRPr="00000000" w14:paraId="000011C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A[i-1] &lt;= A[i] &gt;=a[i+1] for middle elements. [0&lt;i&lt;n-1]</w:t>
      </w:r>
    </w:p>
    <w:p w:rsidR="00000000" w:rsidDel="00000000" w:rsidP="00000000" w:rsidRDefault="00000000" w:rsidRPr="00000000" w14:paraId="000011C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A[i-1] &lt;= A[i] for last element [i=n-1]</w:t>
      </w:r>
    </w:p>
    <w:p w:rsidR="00000000" w:rsidDel="00000000" w:rsidP="00000000" w:rsidRDefault="00000000" w:rsidRPr="00000000" w14:paraId="000011C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A[i]&gt;=A[i+1] for first element [i=0]</w:t>
      </w:r>
    </w:p>
    <w:p w:rsidR="00000000" w:rsidDel="00000000" w:rsidP="00000000" w:rsidRDefault="00000000" w:rsidRPr="00000000" w14:paraId="000011C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Format</w:t>
      </w:r>
      <w:r w:rsidDel="00000000" w:rsidR="00000000" w:rsidRPr="00000000">
        <w:rPr>
          <w:rtl w:val="0"/>
        </w:rPr>
      </w:r>
    </w:p>
    <w:p w:rsidR="00000000" w:rsidDel="00000000" w:rsidP="00000000" w:rsidRDefault="00000000" w:rsidRPr="00000000" w14:paraId="000011C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 single integer n , the length of A .</w:t>
        <w:br w:type="textWrapping"/>
        <w:t xml:space="preserve">The second line contains n space-separated integers,A[i].</w:t>
      </w:r>
    </w:p>
    <w:p w:rsidR="00000000" w:rsidDel="00000000" w:rsidP="00000000" w:rsidRDefault="00000000" w:rsidRPr="00000000" w14:paraId="000011D0">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D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 Format</w:t>
      </w:r>
      <w:r w:rsidDel="00000000" w:rsidR="00000000" w:rsidRPr="00000000">
        <w:rPr>
          <w:rtl w:val="0"/>
        </w:rPr>
      </w:r>
    </w:p>
    <w:p w:rsidR="00000000" w:rsidDel="00000000" w:rsidP="00000000" w:rsidRDefault="00000000" w:rsidRPr="00000000" w14:paraId="000011D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Print</w:t>
      </w:r>
      <w:r w:rsidDel="00000000" w:rsidR="00000000" w:rsidRPr="00000000">
        <w:rPr>
          <w:rFonts w:ascii="Century Schoolbook" w:cs="Century Schoolbook" w:eastAsia="Century Schoolbook" w:hAnsi="Century Schoolbook"/>
          <w:color w:val="001a1e"/>
          <w:sz w:val="23"/>
          <w:szCs w:val="23"/>
          <w:rtl w:val="0"/>
        </w:rPr>
        <w:t xml:space="preserve"> peak numbers separated by space.</w:t>
      </w:r>
    </w:p>
    <w:p w:rsidR="00000000" w:rsidDel="00000000" w:rsidP="00000000" w:rsidRDefault="00000000" w:rsidRPr="00000000" w14:paraId="000011D3">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1D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w:t>
      </w:r>
      <w:r w:rsidDel="00000000" w:rsidR="00000000" w:rsidRPr="00000000">
        <w:rPr>
          <w:rtl w:val="0"/>
        </w:rPr>
      </w:r>
    </w:p>
    <w:p w:rsidR="00000000" w:rsidDel="00000000" w:rsidP="00000000" w:rsidRDefault="00000000" w:rsidRPr="00000000" w14:paraId="000011D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11D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8 9 10 2 6</w:t>
      </w:r>
    </w:p>
    <w:p w:rsidR="00000000" w:rsidDel="00000000" w:rsidP="00000000" w:rsidRDefault="00000000" w:rsidRPr="00000000" w14:paraId="000011D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w:t>
      </w:r>
      <w:r w:rsidDel="00000000" w:rsidR="00000000" w:rsidRPr="00000000">
        <w:rPr>
          <w:rtl w:val="0"/>
        </w:rPr>
      </w:r>
    </w:p>
    <w:p w:rsidR="00000000" w:rsidDel="00000000" w:rsidP="00000000" w:rsidRDefault="00000000" w:rsidRPr="00000000" w14:paraId="000011D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10 6</w:t>
      </w:r>
    </w:p>
    <w:p w:rsidR="00000000" w:rsidDel="00000000" w:rsidP="00000000" w:rsidRDefault="00000000" w:rsidRPr="00000000" w14:paraId="000011D9">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p>
    <w:p w:rsidR="00000000" w:rsidDel="00000000" w:rsidP="00000000" w:rsidRDefault="00000000" w:rsidRPr="00000000" w14:paraId="000011DA">
      <w:pPr>
        <w:spacing w:after="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4"/>
        <w:tblW w:w="191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5"/>
        <w:gridCol w:w="997"/>
        <w:tblGridChange w:id="0">
          <w:tblGrid>
            <w:gridCol w:w="915"/>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D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D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D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w:t>
            </w:r>
          </w:p>
          <w:p w:rsidR="00000000" w:rsidDel="00000000" w:rsidP="00000000" w:rsidRDefault="00000000" w:rsidRPr="00000000" w14:paraId="000011D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12 3 6 8 </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D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12 8</w:t>
            </w:r>
          </w:p>
        </w:tc>
      </w:tr>
    </w:tbl>
    <w:p w:rsidR="00000000" w:rsidDel="00000000" w:rsidP="00000000" w:rsidRDefault="00000000" w:rsidRPr="00000000" w14:paraId="000011E0">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E1">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1E2">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1E3">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1E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def find_peak(arr):</w:t>
      </w:r>
    </w:p>
    <w:p w:rsidR="00000000" w:rsidDel="00000000" w:rsidP="00000000" w:rsidRDefault="00000000" w:rsidRPr="00000000" w14:paraId="000011E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 = []</w:t>
      </w:r>
    </w:p>
    <w:p w:rsidR="00000000" w:rsidDel="00000000" w:rsidP="00000000" w:rsidRDefault="00000000" w:rsidRPr="00000000" w14:paraId="000011E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E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 Check for the first element</w:t>
      </w:r>
    </w:p>
    <w:p w:rsidR="00000000" w:rsidDel="00000000" w:rsidP="00000000" w:rsidRDefault="00000000" w:rsidRPr="00000000" w14:paraId="000011E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arr[0] &gt;= arr[1]:</w:t>
      </w:r>
    </w:p>
    <w:p w:rsidR="00000000" w:rsidDel="00000000" w:rsidP="00000000" w:rsidRDefault="00000000" w:rsidRPr="00000000" w14:paraId="000011E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peak_elements.append(arr[0])</w:t>
      </w:r>
    </w:p>
    <w:p w:rsidR="00000000" w:rsidDel="00000000" w:rsidP="00000000" w:rsidRDefault="00000000" w:rsidRPr="00000000" w14:paraId="000011E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E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 Check for middle elements</w:t>
      </w:r>
    </w:p>
    <w:p w:rsidR="00000000" w:rsidDel="00000000" w:rsidP="00000000" w:rsidRDefault="00000000" w:rsidRPr="00000000" w14:paraId="000011E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range(1, len(arr) - 1):</w:t>
      </w:r>
    </w:p>
    <w:p w:rsidR="00000000" w:rsidDel="00000000" w:rsidP="00000000" w:rsidRDefault="00000000" w:rsidRPr="00000000" w14:paraId="000011E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arr[i - 1] &lt;= arr[i] &gt;= arr[i + 1]:</w:t>
      </w:r>
    </w:p>
    <w:p w:rsidR="00000000" w:rsidDel="00000000" w:rsidP="00000000" w:rsidRDefault="00000000" w:rsidRPr="00000000" w14:paraId="000011E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peak_elements.append(arr[i])</w:t>
      </w:r>
    </w:p>
    <w:p w:rsidR="00000000" w:rsidDel="00000000" w:rsidP="00000000" w:rsidRDefault="00000000" w:rsidRPr="00000000" w14:paraId="000011E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F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 Check for the last element</w:t>
      </w:r>
    </w:p>
    <w:p w:rsidR="00000000" w:rsidDel="00000000" w:rsidP="00000000" w:rsidRDefault="00000000" w:rsidRPr="00000000" w14:paraId="000011F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arr[-1] &gt;= arr[-2]:</w:t>
      </w:r>
    </w:p>
    <w:p w:rsidR="00000000" w:rsidDel="00000000" w:rsidP="00000000" w:rsidRDefault="00000000" w:rsidRPr="00000000" w14:paraId="000011F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peak_elements.append(arr[-1])</w:t>
      </w:r>
    </w:p>
    <w:p w:rsidR="00000000" w:rsidDel="00000000" w:rsidP="00000000" w:rsidRDefault="00000000" w:rsidRPr="00000000" w14:paraId="000011F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F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return peak_elements</w:t>
      </w:r>
    </w:p>
    <w:p w:rsidR="00000000" w:rsidDel="00000000" w:rsidP="00000000" w:rsidRDefault="00000000" w:rsidRPr="00000000" w14:paraId="000011F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F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Input the length of the list</w:t>
      </w:r>
    </w:p>
    <w:p w:rsidR="00000000" w:rsidDel="00000000" w:rsidP="00000000" w:rsidRDefault="00000000" w:rsidRPr="00000000" w14:paraId="000011F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 int(input())</w:t>
      </w:r>
    </w:p>
    <w:p w:rsidR="00000000" w:rsidDel="00000000" w:rsidP="00000000" w:rsidRDefault="00000000" w:rsidRPr="00000000" w14:paraId="000011F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F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Input the list of integers</w:t>
      </w:r>
    </w:p>
    <w:p w:rsidR="00000000" w:rsidDel="00000000" w:rsidP="00000000" w:rsidRDefault="00000000" w:rsidRPr="00000000" w14:paraId="000011F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arr = list(map(int, input().split()))</w:t>
      </w:r>
    </w:p>
    <w:p w:rsidR="00000000" w:rsidDel="00000000" w:rsidP="00000000" w:rsidRDefault="00000000" w:rsidRPr="00000000" w14:paraId="000011F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F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Find peak elements and print the result</w:t>
      </w:r>
    </w:p>
    <w:p w:rsidR="00000000" w:rsidDel="00000000" w:rsidP="00000000" w:rsidRDefault="00000000" w:rsidRPr="00000000" w14:paraId="000011F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peak_elements = find_peak(arr)</w:t>
      </w:r>
    </w:p>
    <w:p w:rsidR="00000000" w:rsidDel="00000000" w:rsidP="00000000" w:rsidRDefault="00000000" w:rsidRPr="00000000" w14:paraId="000011F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print(*peak_elements)</w:t>
      </w:r>
    </w:p>
    <w:p w:rsidR="00000000" w:rsidDel="00000000" w:rsidP="00000000" w:rsidRDefault="00000000" w:rsidRPr="00000000" w14:paraId="000011F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20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324100"/>
            <wp:effectExtent b="0" l="0" r="0" t="0"/>
            <wp:docPr id="102" name="image41.png"/>
            <a:graphic>
              <a:graphicData uri="http://schemas.openxmlformats.org/drawingml/2006/picture">
                <pic:pic>
                  <pic:nvPicPr>
                    <pic:cNvPr id="0" name="image41.png"/>
                    <pic:cNvPicPr preferRelativeResize="0"/>
                  </pic:nvPicPr>
                  <pic:blipFill>
                    <a:blip r:embed="rId141"/>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120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02">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20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0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0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0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0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08">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20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10.4 </w:t>
        <w:tab/>
        <w:tab/>
        <w:tab/>
        <w:tab/>
        <w:t xml:space="preserve">Date:</w:t>
      </w:r>
    </w:p>
    <w:p w:rsidR="00000000" w:rsidDel="00000000" w:rsidP="00000000" w:rsidRDefault="00000000" w:rsidRPr="00000000" w14:paraId="0000120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20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9"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9"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120C">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Binary Search</w:t>
      </w:r>
    </w:p>
    <w:p w:rsidR="00000000" w:rsidDel="00000000" w:rsidP="00000000" w:rsidRDefault="00000000" w:rsidRPr="00000000" w14:paraId="0000120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Python program for binary search.</w:t>
      </w:r>
    </w:p>
    <w:p w:rsidR="00000000" w:rsidDel="00000000" w:rsidP="00000000" w:rsidRDefault="00000000" w:rsidRPr="00000000" w14:paraId="0000120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0F">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5"/>
        <w:tblW w:w="2190.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93"/>
        <w:gridCol w:w="997"/>
        <w:tblGridChange w:id="0">
          <w:tblGrid>
            <w:gridCol w:w="1193"/>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10">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1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1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1 2 3 5 8</w:t>
            </w:r>
          </w:p>
          <w:p w:rsidR="00000000" w:rsidDel="00000000" w:rsidP="00000000" w:rsidRDefault="00000000" w:rsidRPr="00000000" w14:paraId="0000121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1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False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1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3 5 9 45 42</w:t>
            </w:r>
          </w:p>
          <w:p w:rsidR="00000000" w:rsidDel="00000000" w:rsidP="00000000" w:rsidRDefault="00000000" w:rsidRPr="00000000" w14:paraId="0000121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1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True</w:t>
            </w:r>
          </w:p>
        </w:tc>
      </w:tr>
    </w:tbl>
    <w:p w:rsidR="00000000" w:rsidDel="00000000" w:rsidP="00000000" w:rsidRDefault="00000000" w:rsidRPr="00000000" w14:paraId="0000121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1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1A">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21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 input().split(",")</w:t>
      </w:r>
    </w:p>
    <w:p w:rsidR="00000000" w:rsidDel="00000000" w:rsidP="00000000" w:rsidRDefault="00000000" w:rsidRPr="00000000" w14:paraId="0000121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 = input()</w:t>
      </w:r>
    </w:p>
    <w:p w:rsidR="00000000" w:rsidDel="00000000" w:rsidP="00000000" w:rsidRDefault="00000000" w:rsidRPr="00000000" w14:paraId="0000121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print(b in a)</w:t>
      </w:r>
    </w:p>
    <w:p w:rsidR="00000000" w:rsidDel="00000000" w:rsidP="00000000" w:rsidRDefault="00000000" w:rsidRPr="00000000" w14:paraId="0000121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1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717800"/>
            <wp:effectExtent b="0" l="0" r="0" t="0"/>
            <wp:docPr id="125" name="image78.png"/>
            <a:graphic>
              <a:graphicData uri="http://schemas.openxmlformats.org/drawingml/2006/picture">
                <pic:pic>
                  <pic:nvPicPr>
                    <pic:cNvPr id="0" name="image78.png"/>
                    <pic:cNvPicPr preferRelativeResize="0"/>
                  </pic:nvPicPr>
                  <pic:blipFill>
                    <a:blip r:embed="rId142"/>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122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D">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22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30">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23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10.5 </w:t>
        <w:tab/>
        <w:tab/>
        <w:tab/>
        <w:tab/>
        <w:t xml:space="preserve">Date:</w:t>
      </w:r>
    </w:p>
    <w:p w:rsidR="00000000" w:rsidDel="00000000" w:rsidP="00000000" w:rsidRDefault="00000000" w:rsidRPr="00000000" w14:paraId="0000123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23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5"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5" name="image133.png"/>
                <a:graphic>
                  <a:graphicData uri="http://schemas.openxmlformats.org/drawingml/2006/picture">
                    <pic:pic>
                      <pic:nvPicPr>
                        <pic:cNvPr id="0" name="image13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1234">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Frequency of Elements</w:t>
      </w:r>
    </w:p>
    <w:p w:rsidR="00000000" w:rsidDel="00000000" w:rsidP="00000000" w:rsidRDefault="00000000" w:rsidRPr="00000000" w14:paraId="0000123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To find the frequency of numbers in a list and display in sorted order.</w:t>
      </w:r>
    </w:p>
    <w:p w:rsidR="00000000" w:rsidDel="00000000" w:rsidP="00000000" w:rsidRDefault="00000000" w:rsidRPr="00000000" w14:paraId="0000123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 </w:t>
      </w:r>
      <w:r w:rsidDel="00000000" w:rsidR="00000000" w:rsidRPr="00000000">
        <w:rPr>
          <w:rtl w:val="0"/>
        </w:rPr>
      </w:r>
    </w:p>
    <w:p w:rsidR="00000000" w:rsidDel="00000000" w:rsidP="00000000" w:rsidRDefault="00000000" w:rsidRPr="00000000" w14:paraId="0000123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1&lt;=n, arr[i]&lt;=100 </w:t>
      </w:r>
    </w:p>
    <w:p w:rsidR="00000000" w:rsidDel="00000000" w:rsidP="00000000" w:rsidRDefault="00000000" w:rsidRPr="00000000" w14:paraId="0000123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w:t>
      </w:r>
      <w:r w:rsidDel="00000000" w:rsidR="00000000" w:rsidRPr="00000000">
        <w:rPr>
          <w:rtl w:val="0"/>
        </w:rPr>
      </w:r>
    </w:p>
    <w:p w:rsidR="00000000" w:rsidDel="00000000" w:rsidP="00000000" w:rsidRDefault="00000000" w:rsidRPr="00000000" w14:paraId="0000123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1 68 79 4 90 68 1 4 5 </w:t>
      </w:r>
    </w:p>
    <w:p w:rsidR="00000000" w:rsidDel="00000000" w:rsidP="00000000" w:rsidRDefault="00000000" w:rsidRPr="00000000" w14:paraId="0000123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w:t>
      </w:r>
      <w:r w:rsidDel="00000000" w:rsidR="00000000" w:rsidRPr="00000000">
        <w:rPr>
          <w:rtl w:val="0"/>
        </w:rPr>
      </w:r>
    </w:p>
    <w:p w:rsidR="00000000" w:rsidDel="00000000" w:rsidP="00000000" w:rsidRDefault="00000000" w:rsidRPr="00000000" w14:paraId="0000123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 2</w:t>
      </w:r>
    </w:p>
    <w:p w:rsidR="00000000" w:rsidDel="00000000" w:rsidP="00000000" w:rsidRDefault="00000000" w:rsidRPr="00000000" w14:paraId="0000123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4 2</w:t>
      </w:r>
    </w:p>
    <w:p w:rsidR="00000000" w:rsidDel="00000000" w:rsidP="00000000" w:rsidRDefault="00000000" w:rsidRPr="00000000" w14:paraId="0000123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5 1</w:t>
      </w:r>
    </w:p>
    <w:p w:rsidR="00000000" w:rsidDel="00000000" w:rsidP="00000000" w:rsidRDefault="00000000" w:rsidRPr="00000000" w14:paraId="0000123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68 2</w:t>
      </w:r>
    </w:p>
    <w:p w:rsidR="00000000" w:rsidDel="00000000" w:rsidP="00000000" w:rsidRDefault="00000000" w:rsidRPr="00000000" w14:paraId="0000123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79 1 </w:t>
      </w:r>
    </w:p>
    <w:p w:rsidR="00000000" w:rsidDel="00000000" w:rsidP="00000000" w:rsidRDefault="00000000" w:rsidRPr="00000000" w14:paraId="0000124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90 1</w:t>
      </w:r>
    </w:p>
    <w:p w:rsidR="00000000" w:rsidDel="00000000" w:rsidP="00000000" w:rsidRDefault="00000000" w:rsidRPr="00000000" w14:paraId="00001241">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1242">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6"/>
        <w:tblW w:w="213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38"/>
        <w:gridCol w:w="997"/>
        <w:tblGridChange w:id="0">
          <w:tblGrid>
            <w:gridCol w:w="113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43">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44">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4 3 5 3 4 5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3 2</w:t>
            </w:r>
          </w:p>
          <w:p w:rsidR="00000000" w:rsidDel="00000000" w:rsidP="00000000" w:rsidRDefault="00000000" w:rsidRPr="00000000" w14:paraId="000012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4 2</w:t>
            </w:r>
          </w:p>
          <w:p w:rsidR="00000000" w:rsidDel="00000000" w:rsidP="00000000" w:rsidRDefault="00000000" w:rsidRPr="00000000" w14:paraId="0000124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5 2</w:t>
            </w:r>
          </w:p>
        </w:tc>
      </w:tr>
    </w:tbl>
    <w:p w:rsidR="00000000" w:rsidDel="00000000" w:rsidP="00000000" w:rsidRDefault="00000000" w:rsidRPr="00000000" w14:paraId="0000124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4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4B">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24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count_frequency(arr):</w:t>
      </w:r>
    </w:p>
    <w:p w:rsidR="00000000" w:rsidDel="00000000" w:rsidP="00000000" w:rsidRDefault="00000000" w:rsidRPr="00000000" w14:paraId="0000124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frequency = {}</w:t>
      </w:r>
    </w:p>
    <w:p w:rsidR="00000000" w:rsidDel="00000000" w:rsidP="00000000" w:rsidRDefault="00000000" w:rsidRPr="00000000" w14:paraId="0000124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24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Count the frequency of each number in the list</w:t>
      </w:r>
    </w:p>
    <w:p w:rsidR="00000000" w:rsidDel="00000000" w:rsidP="00000000" w:rsidRDefault="00000000" w:rsidRPr="00000000" w14:paraId="0000125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num in arr:</w:t>
      </w:r>
    </w:p>
    <w:p w:rsidR="00000000" w:rsidDel="00000000" w:rsidP="00000000" w:rsidRDefault="00000000" w:rsidRPr="00000000" w14:paraId="0000125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frequency[num] = frequency.get(num, 0) + 1</w:t>
      </w:r>
    </w:p>
    <w:p w:rsidR="00000000" w:rsidDel="00000000" w:rsidP="00000000" w:rsidRDefault="00000000" w:rsidRPr="00000000" w14:paraId="0000125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25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Sort the dictionary based on keys</w:t>
      </w:r>
    </w:p>
    <w:p w:rsidR="00000000" w:rsidDel="00000000" w:rsidP="00000000" w:rsidRDefault="00000000" w:rsidRPr="00000000" w14:paraId="0000125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sorted_frequency = sorted(frequency.items())</w:t>
      </w:r>
    </w:p>
    <w:p w:rsidR="00000000" w:rsidDel="00000000" w:rsidP="00000000" w:rsidRDefault="00000000" w:rsidRPr="00000000" w14:paraId="0000125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25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Print the frequency of each number</w:t>
      </w:r>
    </w:p>
    <w:p w:rsidR="00000000" w:rsidDel="00000000" w:rsidP="00000000" w:rsidRDefault="00000000" w:rsidRPr="00000000" w14:paraId="0000125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num, freq in sorted_frequency:</w:t>
      </w:r>
    </w:p>
    <w:p w:rsidR="00000000" w:rsidDel="00000000" w:rsidP="00000000" w:rsidRDefault="00000000" w:rsidRPr="00000000" w14:paraId="0000125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print(num, freq)</w:t>
      </w:r>
    </w:p>
    <w:p w:rsidR="00000000" w:rsidDel="00000000" w:rsidP="00000000" w:rsidRDefault="00000000" w:rsidRPr="00000000" w14:paraId="0000125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5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the list of numbers</w:t>
      </w:r>
    </w:p>
    <w:p w:rsidR="00000000" w:rsidDel="00000000" w:rsidP="00000000" w:rsidRDefault="00000000" w:rsidRPr="00000000" w14:paraId="0000125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 = list(map(int, input().split()))</w:t>
      </w:r>
    </w:p>
    <w:p w:rsidR="00000000" w:rsidDel="00000000" w:rsidP="00000000" w:rsidRDefault="00000000" w:rsidRPr="00000000" w14:paraId="0000125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5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Count the frequency and print the result</w:t>
      </w:r>
    </w:p>
    <w:p w:rsidR="00000000" w:rsidDel="00000000" w:rsidP="00000000" w:rsidRDefault="00000000" w:rsidRPr="00000000" w14:paraId="0000125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count_frequency(arr)</w:t>
      </w:r>
    </w:p>
    <w:p w:rsidR="00000000" w:rsidDel="00000000" w:rsidP="00000000" w:rsidRDefault="00000000" w:rsidRPr="00000000" w14:paraId="0000125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6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822700"/>
            <wp:effectExtent b="0" l="0" r="0" t="0"/>
            <wp:docPr id="119" name="image72.png"/>
            <a:graphic>
              <a:graphicData uri="http://schemas.openxmlformats.org/drawingml/2006/picture">
                <pic:pic>
                  <pic:nvPicPr>
                    <pic:cNvPr id="0" name="image72.png"/>
                    <pic:cNvPicPr preferRelativeResize="0"/>
                  </pic:nvPicPr>
                  <pic:blipFill>
                    <a:blip r:embed="rId143"/>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126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6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6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64">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5">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6">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7">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8">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9">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A">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B">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C">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280" w:before="280" w:line="240" w:lineRule="auto"/>
        <w:ind w:left="720" w:right="0" w:hanging="360"/>
        <w:jc w:val="center"/>
        <w:rPr>
          <w:b w:val="1"/>
          <w:i w:val="0"/>
          <w:smallCaps w:val="0"/>
          <w:strike w:val="0"/>
          <w:color w:val="000000"/>
          <w:sz w:val="72"/>
          <w:szCs w:val="72"/>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72"/>
          <w:szCs w:val="72"/>
          <w:u w:val="none"/>
          <w:shd w:fill="auto" w:val="clear"/>
          <w:vertAlign w:val="baseline"/>
          <w:rtl w:val="0"/>
        </w:rPr>
        <w:t xml:space="preserve">EXCEPTIONS</w:t>
      </w:r>
    </w:p>
    <w:p w:rsidR="00000000" w:rsidDel="00000000" w:rsidP="00000000" w:rsidRDefault="00000000" w:rsidRPr="00000000" w14:paraId="0000126E">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F">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0">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1">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2">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3">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4">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5">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6">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7">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8">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9">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A">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B">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11.1</w:t>
        <w:tab/>
        <w:tab/>
        <w:tab/>
        <w:tab/>
        <w:t xml:space="preserve">Date:</w:t>
      </w:r>
    </w:p>
    <w:p w:rsidR="00000000" w:rsidDel="00000000" w:rsidP="00000000" w:rsidRDefault="00000000" w:rsidRPr="00000000" w14:paraId="0000127C">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27D">
      <w:pPr>
        <w:spacing w:after="120" w:line="240" w:lineRule="auto"/>
        <w:jc w:val="cente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7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Python program that performs division and modulo operations on two numbers provided by the user. Handle division by zero and non-numeric inputs.</w:t>
      </w:r>
    </w:p>
    <w:p w:rsidR="00000000" w:rsidDel="00000000" w:rsidP="00000000" w:rsidRDefault="00000000" w:rsidRPr="00000000" w14:paraId="0000127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Format:</w:t>
      </w:r>
    </w:p>
    <w:p w:rsidR="00000000" w:rsidDel="00000000" w:rsidP="00000000" w:rsidRDefault="00000000" w:rsidRPr="00000000" w14:paraId="0000128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lines of input, each containing a number.</w:t>
      </w:r>
    </w:p>
    <w:p w:rsidR="00000000" w:rsidDel="00000000" w:rsidP="00000000" w:rsidRDefault="00000000" w:rsidRPr="00000000" w14:paraId="0000128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Format:</w:t>
      </w:r>
    </w:p>
    <w:p w:rsidR="00000000" w:rsidDel="00000000" w:rsidP="00000000" w:rsidRDefault="00000000" w:rsidRPr="00000000" w14:paraId="0000128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 the result of division and modulo operation, or an error message if an exception occurs.</w:t>
      </w:r>
    </w:p>
    <w:p w:rsidR="00000000" w:rsidDel="00000000" w:rsidP="00000000" w:rsidRDefault="00000000" w:rsidRPr="00000000" w14:paraId="0000128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w:t>
      </w:r>
    </w:p>
    <w:tbl>
      <w:tblPr>
        <w:tblStyle w:val="Table47"/>
        <w:tblW w:w="5017.0" w:type="dxa"/>
        <w:jc w:val="left"/>
        <w:tblLayout w:type="fixed"/>
        <w:tblLook w:val="0400"/>
      </w:tblPr>
      <w:tblGrid>
        <w:gridCol w:w="750"/>
        <w:gridCol w:w="4267"/>
        <w:tblGridChange w:id="0">
          <w:tblGrid>
            <w:gridCol w:w="750"/>
            <w:gridCol w:w="426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84">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85">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w:t>
            </w:r>
          </w:p>
          <w:p w:rsidR="00000000" w:rsidDel="00000000" w:rsidP="00000000" w:rsidRDefault="00000000" w:rsidRPr="00000000" w14:paraId="000012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w:t>
            </w:r>
          </w:p>
          <w:p w:rsidR="00000000" w:rsidDel="00000000" w:rsidP="00000000" w:rsidRDefault="00000000" w:rsidRPr="00000000" w14:paraId="000012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Cannot divide or modulo by zero.</w:t>
            </w:r>
          </w:p>
          <w:p w:rsidR="00000000" w:rsidDel="00000000" w:rsidP="00000000" w:rsidRDefault="00000000" w:rsidRPr="00000000" w14:paraId="0000128C">
            <w:pPr>
              <w:spacing w:after="0" w:line="240" w:lineRule="auto"/>
              <w:rPr>
                <w:rFonts w:ascii="Consolas" w:cs="Consolas" w:eastAsia="Consolas" w:hAnsi="Consolas"/>
                <w:color w:val="1d2125"/>
                <w:sz w:val="19"/>
                <w:szCs w:val="19"/>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ten</w:t>
            </w:r>
          </w:p>
          <w:p w:rsidR="00000000" w:rsidDel="00000000" w:rsidP="00000000" w:rsidRDefault="00000000" w:rsidRPr="00000000" w14:paraId="0000128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w:t>
            </w:r>
          </w:p>
          <w:p w:rsidR="00000000" w:rsidDel="00000000" w:rsidP="00000000" w:rsidRDefault="00000000" w:rsidRPr="00000000" w14:paraId="0000128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9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Non-numeric input provided.</w:t>
            </w:r>
          </w:p>
        </w:tc>
      </w:tr>
    </w:tbl>
    <w:p w:rsidR="00000000" w:rsidDel="00000000" w:rsidP="00000000" w:rsidRDefault="00000000" w:rsidRPr="00000000" w14:paraId="00001291">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A">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9B">
      <w:pPr>
        <w:rPr>
          <w:rFonts w:ascii="Times New Roman" w:cs="Times New Roman" w:eastAsia="Times New Roman" w:hAnsi="Times New Roman"/>
          <w:sz w:val="24"/>
          <w:szCs w:val="24"/>
        </w:rPr>
      </w:pPr>
      <w:r w:rsidDel="00000000" w:rsidR="00000000" w:rsidRPr="00000000">
        <w:rPr>
          <w:rFonts w:ascii="Century Schoolbook" w:cs="Century Schoolbook" w:eastAsia="Century Schoolbook" w:hAnsi="Century Schoolbook"/>
          <w:sz w:val="23"/>
          <w:szCs w:val="23"/>
          <w:rtl w:val="0"/>
        </w:rPr>
        <w:t xml:space="preserve">PROGRAM:</w:t>
      </w:r>
      <w:r w:rsidDel="00000000" w:rsidR="00000000" w:rsidRPr="00000000">
        <w:rPr>
          <w:rtl w:val="0"/>
        </w:rPr>
      </w:r>
    </w:p>
    <w:p w:rsidR="00000000" w:rsidDel="00000000" w:rsidP="00000000" w:rsidRDefault="00000000" w:rsidRPr="00000000" w14:paraId="0000129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9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try:</w:t>
      </w:r>
    </w:p>
    <w:p w:rsidR="00000000" w:rsidDel="00000000" w:rsidP="00000000" w:rsidRDefault="00000000" w:rsidRPr="00000000" w14:paraId="0000129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 = int(input())</w:t>
      </w:r>
    </w:p>
    <w:p w:rsidR="00000000" w:rsidDel="00000000" w:rsidP="00000000" w:rsidRDefault="00000000" w:rsidRPr="00000000" w14:paraId="0000129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 = int(input())</w:t>
      </w:r>
    </w:p>
    <w:p w:rsidR="00000000" w:rsidDel="00000000" w:rsidP="00000000" w:rsidRDefault="00000000" w:rsidRPr="00000000" w14:paraId="000012A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print(f'Division result: {a/b}\nModulo result: {a%b}')</w:t>
      </w:r>
    </w:p>
    <w:p w:rsidR="00000000" w:rsidDel="00000000" w:rsidP="00000000" w:rsidRDefault="00000000" w:rsidRPr="00000000" w14:paraId="000012A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except ZeroDivisionError:</w:t>
      </w:r>
    </w:p>
    <w:p w:rsidR="00000000" w:rsidDel="00000000" w:rsidP="00000000" w:rsidRDefault="00000000" w:rsidRPr="00000000" w14:paraId="000012A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Cannot divide or modulo by zero.')</w:t>
      </w:r>
    </w:p>
    <w:p w:rsidR="00000000" w:rsidDel="00000000" w:rsidP="00000000" w:rsidRDefault="00000000" w:rsidRPr="00000000" w14:paraId="000012A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except ValueError:</w:t>
      </w:r>
    </w:p>
    <w:p w:rsidR="00000000" w:rsidDel="00000000" w:rsidP="00000000" w:rsidRDefault="00000000" w:rsidRPr="00000000" w14:paraId="000012A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Non-numeric input provided.')</w:t>
      </w:r>
    </w:p>
    <w:p w:rsidR="00000000" w:rsidDel="00000000" w:rsidP="00000000" w:rsidRDefault="00000000" w:rsidRPr="00000000" w14:paraId="000012A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3595370"/>
            <wp:effectExtent b="0" l="0" r="0" t="0"/>
            <wp:docPr id="123" name="image76.png"/>
            <a:graphic>
              <a:graphicData uri="http://schemas.openxmlformats.org/drawingml/2006/picture">
                <pic:pic>
                  <pic:nvPicPr>
                    <pic:cNvPr id="0" name="image76.png"/>
                    <pic:cNvPicPr preferRelativeResize="0"/>
                  </pic:nvPicPr>
                  <pic:blipFill>
                    <a:blip r:embed="rId144"/>
                    <a:srcRect b="0" l="0" r="0" t="0"/>
                    <a:stretch>
                      <a:fillRect/>
                    </a:stretch>
                  </pic:blipFill>
                  <pic:spPr>
                    <a:xfrm>
                      <a:off x="0" y="0"/>
                      <a:ext cx="5943600" cy="3595370"/>
                    </a:xfrm>
                    <a:prstGeom prst="rect"/>
                    <a:ln/>
                  </pic:spPr>
                </pic:pic>
              </a:graphicData>
            </a:graphic>
          </wp:inline>
        </w:drawing>
      </w:r>
      <w:r w:rsidDel="00000000" w:rsidR="00000000" w:rsidRPr="00000000">
        <w:rPr>
          <w:rtl w:val="0"/>
        </w:rPr>
      </w:r>
    </w:p>
    <w:p w:rsidR="00000000" w:rsidDel="00000000" w:rsidP="00000000" w:rsidRDefault="00000000" w:rsidRPr="00000000" w14:paraId="000012A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E">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11.2 </w:t>
        <w:tab/>
        <w:tab/>
        <w:tab/>
        <w:tab/>
        <w:t xml:space="preserve">Date:</w:t>
      </w:r>
    </w:p>
    <w:p w:rsidR="00000000" w:rsidDel="00000000" w:rsidP="00000000" w:rsidRDefault="00000000" w:rsidRPr="00000000" w14:paraId="000012AF">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2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 Python script that asks the user to enter a number within a specified range (e.g., 1 to 100). Handle exceptions for invalid inputs and out-of-range numbers.</w:t>
      </w:r>
    </w:p>
    <w:p w:rsidR="00000000" w:rsidDel="00000000" w:rsidP="00000000" w:rsidRDefault="00000000" w:rsidRPr="00000000" w14:paraId="000012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Format:</w:t>
      </w:r>
    </w:p>
    <w:p w:rsidR="00000000" w:rsidDel="00000000" w:rsidP="00000000" w:rsidRDefault="00000000" w:rsidRPr="00000000" w14:paraId="000012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inputs a number.</w:t>
      </w:r>
    </w:p>
    <w:p w:rsidR="00000000" w:rsidDel="00000000" w:rsidP="00000000" w:rsidRDefault="00000000" w:rsidRPr="00000000" w14:paraId="000012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Format:</w:t>
      </w:r>
    </w:p>
    <w:p w:rsidR="00000000" w:rsidDel="00000000" w:rsidP="00000000" w:rsidRDefault="00000000" w:rsidRPr="00000000" w14:paraId="000012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Confirm the input or print an error message if it's invalid or out of range.</w:t>
      </w:r>
    </w:p>
    <w:p w:rsidR="00000000" w:rsidDel="00000000" w:rsidP="00000000" w:rsidRDefault="00000000" w:rsidRPr="00000000" w14:paraId="000012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p>
    <w:p w:rsidR="00000000" w:rsidDel="00000000" w:rsidP="00000000" w:rsidRDefault="00000000" w:rsidRPr="00000000" w14:paraId="000012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48"/>
        <w:tblW w:w="4494.0" w:type="dxa"/>
        <w:jc w:val="left"/>
        <w:tblLayout w:type="fixed"/>
        <w:tblLook w:val="0400"/>
      </w:tblPr>
      <w:tblGrid>
        <w:gridCol w:w="750"/>
        <w:gridCol w:w="3744"/>
        <w:tblGridChange w:id="0">
          <w:tblGrid>
            <w:gridCol w:w="750"/>
            <w:gridCol w:w="3744"/>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B9">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BA">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Valid input.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Number out of allowed range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rec</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invalid literal for int()</w:t>
            </w:r>
          </w:p>
        </w:tc>
      </w:tr>
    </w:tbl>
    <w:p w:rsidR="00000000" w:rsidDel="00000000" w:rsidP="00000000" w:rsidRDefault="00000000" w:rsidRPr="00000000" w14:paraId="000012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C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2C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try:</w:t>
      </w:r>
    </w:p>
    <w:p w:rsidR="00000000" w:rsidDel="00000000" w:rsidP="00000000" w:rsidRDefault="00000000" w:rsidRPr="00000000" w14:paraId="000012C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user_input = int(input(""))</w:t>
      </w:r>
    </w:p>
    <w:p w:rsidR="00000000" w:rsidDel="00000000" w:rsidP="00000000" w:rsidRDefault="00000000" w:rsidRPr="00000000" w14:paraId="000012C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1 &lt;= user_input &lt;= 100:</w:t>
      </w:r>
    </w:p>
    <w:p w:rsidR="00000000" w:rsidDel="00000000" w:rsidP="00000000" w:rsidRDefault="00000000" w:rsidRPr="00000000" w14:paraId="000012D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print("Valid input.")</w:t>
      </w:r>
    </w:p>
    <w:p w:rsidR="00000000" w:rsidDel="00000000" w:rsidP="00000000" w:rsidRDefault="00000000" w:rsidRPr="00000000" w14:paraId="000012D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12D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Number out of allowed range")</w:t>
      </w:r>
    </w:p>
    <w:p w:rsidR="00000000" w:rsidDel="00000000" w:rsidP="00000000" w:rsidRDefault="00000000" w:rsidRPr="00000000" w14:paraId="000012D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except ValueError:</w:t>
      </w:r>
    </w:p>
    <w:p w:rsidR="00000000" w:rsidDel="00000000" w:rsidP="00000000" w:rsidRDefault="00000000" w:rsidRPr="00000000" w14:paraId="000012D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invalid literal for int()")</w:t>
      </w:r>
    </w:p>
    <w:p w:rsidR="00000000" w:rsidDel="00000000" w:rsidP="00000000" w:rsidRDefault="00000000" w:rsidRPr="00000000" w14:paraId="000012D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2613025"/>
            <wp:effectExtent b="0" l="0" r="0" t="0"/>
            <wp:docPr id="121" name="image74.png"/>
            <a:graphic>
              <a:graphicData uri="http://schemas.openxmlformats.org/drawingml/2006/picture">
                <pic:pic>
                  <pic:nvPicPr>
                    <pic:cNvPr id="0" name="image74.png"/>
                    <pic:cNvPicPr preferRelativeResize="0"/>
                  </pic:nvPicPr>
                  <pic:blipFill>
                    <a:blip r:embed="rId145"/>
                    <a:srcRect b="0" l="0" r="0" t="0"/>
                    <a:stretch>
                      <a:fillRect/>
                    </a:stretch>
                  </pic:blipFill>
                  <pic:spPr>
                    <a:xfrm>
                      <a:off x="0" y="0"/>
                      <a:ext cx="5943600" cy="2613025"/>
                    </a:xfrm>
                    <a:prstGeom prst="rect"/>
                    <a:ln/>
                  </pic:spPr>
                </pic:pic>
              </a:graphicData>
            </a:graphic>
          </wp:inline>
        </w:drawing>
      </w:r>
      <w:r w:rsidDel="00000000" w:rsidR="00000000" w:rsidRPr="00000000">
        <w:rPr>
          <w:rtl w:val="0"/>
        </w:rPr>
      </w:r>
    </w:p>
    <w:p w:rsidR="00000000" w:rsidDel="00000000" w:rsidP="00000000" w:rsidRDefault="00000000" w:rsidRPr="00000000" w14:paraId="000012D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E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E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E2">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11.3</w:t>
        <w:tab/>
        <w:tab/>
        <w:tab/>
        <w:tab/>
        <w:t xml:space="preserve">Date:</w:t>
      </w:r>
    </w:p>
    <w:p w:rsidR="00000000" w:rsidDel="00000000" w:rsidP="00000000" w:rsidRDefault="00000000" w:rsidRPr="00000000" w14:paraId="000012E3">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2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 a Python program that safely performs division between two numbers provided by the user. Handle exceptions like division by zero and non-numeric inputs.</w:t>
      </w:r>
    </w:p>
    <w:p w:rsidR="00000000" w:rsidDel="00000000" w:rsidP="00000000" w:rsidRDefault="00000000" w:rsidRPr="00000000" w14:paraId="000012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Input Format: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Two lines of input, each containing a number.</w:t>
      </w:r>
    </w:p>
    <w:p w:rsidR="00000000" w:rsidDel="00000000" w:rsidP="00000000" w:rsidRDefault="00000000" w:rsidRPr="00000000" w14:paraId="000012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Format: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 the result of the division or an error message if an exception occurs.</w:t>
      </w:r>
    </w:p>
    <w:p w:rsidR="00000000" w:rsidDel="00000000" w:rsidP="00000000" w:rsidRDefault="00000000" w:rsidRPr="00000000" w14:paraId="000012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p>
    <w:p w:rsidR="00000000" w:rsidDel="00000000" w:rsidP="00000000" w:rsidRDefault="00000000" w:rsidRPr="00000000" w14:paraId="000012E9">
      <w:pPr>
        <w:spacing w:after="12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For example:</w:t>
      </w:r>
    </w:p>
    <w:tbl>
      <w:tblPr>
        <w:tblStyle w:val="Table49"/>
        <w:tblW w:w="5033.0" w:type="dxa"/>
        <w:jc w:val="left"/>
        <w:tblLayout w:type="fixed"/>
        <w:tblLook w:val="0400"/>
      </w:tblPr>
      <w:tblGrid>
        <w:gridCol w:w="766"/>
        <w:gridCol w:w="4267"/>
        <w:tblGridChange w:id="0">
          <w:tblGrid>
            <w:gridCol w:w="766"/>
            <w:gridCol w:w="426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EA">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E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E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w:t>
            </w:r>
          </w:p>
          <w:p w:rsidR="00000000" w:rsidDel="00000000" w:rsidP="00000000" w:rsidRDefault="00000000" w:rsidRPr="00000000" w14:paraId="000012E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2</w:t>
            </w:r>
          </w:p>
          <w:p w:rsidR="00000000" w:rsidDel="00000000" w:rsidP="00000000" w:rsidRDefault="00000000" w:rsidRPr="00000000" w14:paraId="000012EE">
            <w:pPr>
              <w:spacing w:after="0" w:line="240" w:lineRule="auto"/>
              <w:rPr>
                <w:rFonts w:ascii="Times New Roman" w:cs="Times New Roman" w:eastAsia="Times New Roman" w:hAnsi="Times New Roman"/>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E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Division result: 5.0</w:t>
            </w:r>
          </w:p>
          <w:p w:rsidR="00000000" w:rsidDel="00000000" w:rsidP="00000000" w:rsidRDefault="00000000" w:rsidRPr="00000000" w14:paraId="000012F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Modulo result: 0</w:t>
            </w:r>
          </w:p>
          <w:p w:rsidR="00000000" w:rsidDel="00000000" w:rsidP="00000000" w:rsidRDefault="00000000" w:rsidRPr="00000000" w14:paraId="000012F1">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F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7</w:t>
            </w:r>
          </w:p>
          <w:p w:rsidR="00000000" w:rsidDel="00000000" w:rsidP="00000000" w:rsidRDefault="00000000" w:rsidRPr="00000000" w14:paraId="000012F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3</w:t>
            </w:r>
          </w:p>
          <w:p w:rsidR="00000000" w:rsidDel="00000000" w:rsidP="00000000" w:rsidRDefault="00000000" w:rsidRPr="00000000" w14:paraId="000012F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F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Division result: 2.3333333333333335</w:t>
            </w:r>
          </w:p>
          <w:p w:rsidR="00000000" w:rsidDel="00000000" w:rsidP="00000000" w:rsidRDefault="00000000" w:rsidRPr="00000000" w14:paraId="000012F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Modulo result: 1</w:t>
            </w:r>
          </w:p>
          <w:p w:rsidR="00000000" w:rsidDel="00000000" w:rsidP="00000000" w:rsidRDefault="00000000" w:rsidRPr="00000000" w14:paraId="000012F7">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F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8</w:t>
            </w:r>
          </w:p>
          <w:p w:rsidR="00000000" w:rsidDel="00000000" w:rsidP="00000000" w:rsidRDefault="00000000" w:rsidRPr="00000000" w14:paraId="000012F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0</w:t>
            </w:r>
          </w:p>
          <w:p w:rsidR="00000000" w:rsidDel="00000000" w:rsidP="00000000" w:rsidRDefault="00000000" w:rsidRPr="00000000" w14:paraId="000012F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F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Cannot divide or modulo by zero.</w:t>
            </w:r>
          </w:p>
          <w:p w:rsidR="00000000" w:rsidDel="00000000" w:rsidP="00000000" w:rsidRDefault="00000000" w:rsidRPr="00000000" w14:paraId="000012FC">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12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F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F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30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while True:</w:t>
      </w:r>
    </w:p>
    <w:p w:rsidR="00000000" w:rsidDel="00000000" w:rsidP="00000000" w:rsidRDefault="00000000" w:rsidRPr="00000000" w14:paraId="0000130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try:</w:t>
      </w:r>
    </w:p>
    <w:p w:rsidR="00000000" w:rsidDel="00000000" w:rsidP="00000000" w:rsidRDefault="00000000" w:rsidRPr="00000000" w14:paraId="000013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num1 = float(input(""))</w:t>
      </w:r>
    </w:p>
    <w:p w:rsidR="00000000" w:rsidDel="00000000" w:rsidP="00000000" w:rsidRDefault="00000000" w:rsidRPr="00000000" w14:paraId="0000130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num2 = float(input(""))</w:t>
      </w:r>
    </w:p>
    <w:p w:rsidR="00000000" w:rsidDel="00000000" w:rsidP="00000000" w:rsidRDefault="00000000" w:rsidRPr="00000000" w14:paraId="0000130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31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result = num1 / num2</w:t>
      </w:r>
    </w:p>
    <w:p w:rsidR="00000000" w:rsidDel="00000000" w:rsidP="00000000" w:rsidRDefault="00000000" w:rsidRPr="00000000" w14:paraId="0000131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print(f"{result}")</w:t>
      </w:r>
    </w:p>
    <w:p w:rsidR="00000000" w:rsidDel="00000000" w:rsidP="00000000" w:rsidRDefault="00000000" w:rsidRPr="00000000" w14:paraId="0000131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31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31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except ValueError:</w:t>
      </w:r>
    </w:p>
    <w:p w:rsidR="00000000" w:rsidDel="00000000" w:rsidP="00000000" w:rsidRDefault="00000000" w:rsidRPr="00000000" w14:paraId="0000131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Non-numeric input provided.")</w:t>
      </w:r>
    </w:p>
    <w:p w:rsidR="00000000" w:rsidDel="00000000" w:rsidP="00000000" w:rsidRDefault="00000000" w:rsidRPr="00000000" w14:paraId="0000131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31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31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except ZeroDivisionError:</w:t>
      </w:r>
    </w:p>
    <w:p w:rsidR="00000000" w:rsidDel="00000000" w:rsidP="00000000" w:rsidRDefault="00000000" w:rsidRPr="00000000" w14:paraId="0000131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Cannot divide or modulo by zero.")</w:t>
      </w:r>
    </w:p>
    <w:p w:rsidR="00000000" w:rsidDel="00000000" w:rsidP="00000000" w:rsidRDefault="00000000" w:rsidRPr="00000000" w14:paraId="0000131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31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1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1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2838450"/>
            <wp:effectExtent b="0" l="0" r="0" t="0"/>
            <wp:docPr id="115" name="image66.png"/>
            <a:graphic>
              <a:graphicData uri="http://schemas.openxmlformats.org/drawingml/2006/picture">
                <pic:pic>
                  <pic:nvPicPr>
                    <pic:cNvPr id="0" name="image66.png"/>
                    <pic:cNvPicPr preferRelativeResize="0"/>
                  </pic:nvPicPr>
                  <pic:blipFill>
                    <a:blip r:embed="rId146"/>
                    <a:srcRect b="0" l="0" r="0" t="0"/>
                    <a:stretch>
                      <a:fillRect/>
                    </a:stretch>
                  </pic:blipFill>
                  <pic:spPr>
                    <a:xfrm>
                      <a:off x="0" y="0"/>
                      <a:ext cx="59436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131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1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20">
      <w:pPr>
        <w:spacing w:after="120" w:line="240" w:lineRule="auto"/>
        <w:jc w:val="cente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11.4</w:t>
        <w:tab/>
        <w:tab/>
        <w:tab/>
        <w:tab/>
        <w:t xml:space="preserve">Date:</w:t>
      </w:r>
      <w:r w:rsidDel="00000000" w:rsidR="00000000" w:rsidRPr="00000000">
        <w:rPr>
          <w:rtl w:val="0"/>
        </w:rPr>
      </w:r>
    </w:p>
    <w:p w:rsidR="00000000" w:rsidDel="00000000" w:rsidP="00000000" w:rsidRDefault="00000000" w:rsidRPr="00000000" w14:paraId="00001321">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322">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2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Python program that asks the user for their age and prints a message based on the age. Ensure that the program handles cases where the input is not a valid integer.</w:t>
      </w:r>
    </w:p>
    <w:p w:rsidR="00000000" w:rsidDel="00000000" w:rsidP="00000000" w:rsidRDefault="00000000" w:rsidRPr="00000000" w14:paraId="0000132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 Format:</w:t>
      </w:r>
      <w:r w:rsidDel="00000000" w:rsidR="00000000" w:rsidRPr="00000000">
        <w:rPr>
          <w:rFonts w:ascii="Times New Roman" w:cs="Times New Roman" w:eastAsia="Times New Roman" w:hAnsi="Times New Roman"/>
          <w:sz w:val="24"/>
          <w:szCs w:val="24"/>
          <w:rtl w:val="0"/>
        </w:rPr>
        <w:t xml:space="preserve"> A single line input representing the user's age.</w:t>
      </w:r>
    </w:p>
    <w:p w:rsidR="00000000" w:rsidDel="00000000" w:rsidP="00000000" w:rsidRDefault="00000000" w:rsidRPr="00000000" w14:paraId="0000132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 Format:</w:t>
      </w:r>
      <w:r w:rsidDel="00000000" w:rsidR="00000000" w:rsidRPr="00000000">
        <w:rPr>
          <w:rFonts w:ascii="Times New Roman" w:cs="Times New Roman" w:eastAsia="Times New Roman" w:hAnsi="Times New Roman"/>
          <w:sz w:val="24"/>
          <w:szCs w:val="24"/>
          <w:rtl w:val="0"/>
        </w:rPr>
        <w:t xml:space="preserve"> Print a message based on the age or an error if the input is invalid.</w:t>
      </w:r>
    </w:p>
    <w:p w:rsidR="00000000" w:rsidDel="00000000" w:rsidP="00000000" w:rsidRDefault="00000000" w:rsidRPr="00000000" w14:paraId="0000132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2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w:t>
      </w:r>
    </w:p>
    <w:p w:rsidR="00000000" w:rsidDel="00000000" w:rsidP="00000000" w:rsidRDefault="00000000" w:rsidRPr="00000000" w14:paraId="00001328">
      <w:pPr>
        <w:spacing w:after="280" w:before="280" w:line="240" w:lineRule="auto"/>
        <w:rPr>
          <w:rFonts w:ascii="Times New Roman" w:cs="Times New Roman" w:eastAsia="Times New Roman" w:hAnsi="Times New Roman"/>
          <w:sz w:val="24"/>
          <w:szCs w:val="24"/>
        </w:rPr>
      </w:pPr>
      <w:r w:rsidDel="00000000" w:rsidR="00000000" w:rsidRPr="00000000">
        <w:rPr>
          <w:rtl w:val="0"/>
        </w:rPr>
      </w:r>
    </w:p>
    <w:tbl>
      <w:tblPr>
        <w:tblStyle w:val="Table50"/>
        <w:tblW w:w="4354.0" w:type="dxa"/>
        <w:jc w:val="left"/>
        <w:tblLayout w:type="fixed"/>
        <w:tblLook w:val="0400"/>
      </w:tblPr>
      <w:tblGrid>
        <w:gridCol w:w="819"/>
        <w:gridCol w:w="3535"/>
        <w:tblGridChange w:id="0">
          <w:tblGrid>
            <w:gridCol w:w="819"/>
            <w:gridCol w:w="353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29">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2A">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2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twenty</w:t>
            </w:r>
          </w:p>
          <w:p w:rsidR="00000000" w:rsidDel="00000000" w:rsidP="00000000" w:rsidRDefault="00000000" w:rsidRPr="00000000" w14:paraId="0000132C">
            <w:pPr>
              <w:spacing w:after="0" w:line="240" w:lineRule="auto"/>
              <w:rPr>
                <w:rFonts w:ascii="Quattrocento Sans" w:cs="Quattrocento Sans" w:eastAsia="Quattrocento Sans" w:hAnsi="Quattrocento Sans"/>
                <w:b w:val="1"/>
                <w:color w:val="001a1e"/>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2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Please enter a valid age.</w:t>
            </w:r>
          </w:p>
          <w:p w:rsidR="00000000" w:rsidDel="00000000" w:rsidP="00000000" w:rsidRDefault="00000000" w:rsidRPr="00000000" w14:paraId="0000132E">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2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25</w:t>
            </w:r>
          </w:p>
          <w:p w:rsidR="00000000" w:rsidDel="00000000" w:rsidP="00000000" w:rsidRDefault="00000000" w:rsidRPr="00000000" w14:paraId="0000133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3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You are 25 years old.</w:t>
            </w:r>
          </w:p>
          <w:p w:rsidR="00000000" w:rsidDel="00000000" w:rsidP="00000000" w:rsidRDefault="00000000" w:rsidRPr="00000000" w14:paraId="00001332">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3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w:t>
            </w:r>
          </w:p>
          <w:p w:rsidR="00000000" w:rsidDel="00000000" w:rsidP="00000000" w:rsidRDefault="00000000" w:rsidRPr="00000000" w14:paraId="0000133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3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Please enter a valid age.</w:t>
            </w:r>
          </w:p>
          <w:p w:rsidR="00000000" w:rsidDel="00000000" w:rsidP="00000000" w:rsidRDefault="00000000" w:rsidRPr="00000000" w14:paraId="00001336">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1337">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3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720" w:right="0" w:firstLine="0"/>
        <w:jc w:val="left"/>
        <w:rPr>
          <w:rFonts w:ascii="Century Schoolbook" w:cs="Century Schoolbook" w:eastAsia="Century Schoolbook" w:hAnsi="Century Schoolbook"/>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3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4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4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4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4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34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try:</w:t>
      </w:r>
    </w:p>
    <w:p w:rsidR="00000000" w:rsidDel="00000000" w:rsidP="00000000" w:rsidRDefault="00000000" w:rsidRPr="00000000" w14:paraId="0000134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 = int(input())</w:t>
      </w:r>
    </w:p>
    <w:p w:rsidR="00000000" w:rsidDel="00000000" w:rsidP="00000000" w:rsidRDefault="00000000" w:rsidRPr="00000000" w14:paraId="0000134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a&lt;0:</w:t>
      </w:r>
    </w:p>
    <w:p w:rsidR="00000000" w:rsidDel="00000000" w:rsidP="00000000" w:rsidRDefault="00000000" w:rsidRPr="00000000" w14:paraId="0000134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Please enter a valid age.')</w:t>
      </w:r>
    </w:p>
    <w:p w:rsidR="00000000" w:rsidDel="00000000" w:rsidP="00000000" w:rsidRDefault="00000000" w:rsidRPr="00000000" w14:paraId="0000134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134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print(f'You are {a} years old.')</w:t>
      </w:r>
    </w:p>
    <w:p w:rsidR="00000000" w:rsidDel="00000000" w:rsidP="00000000" w:rsidRDefault="00000000" w:rsidRPr="00000000" w14:paraId="0000134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34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except (ValueError, EOFError):</w:t>
      </w:r>
    </w:p>
    <w:p w:rsidR="00000000" w:rsidDel="00000000" w:rsidP="00000000" w:rsidRDefault="00000000" w:rsidRPr="00000000" w14:paraId="0000134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Please enter a valid age.')</w:t>
      </w:r>
    </w:p>
    <w:p w:rsidR="00000000" w:rsidDel="00000000" w:rsidP="00000000" w:rsidRDefault="00000000" w:rsidRPr="00000000" w14:paraId="0000134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4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134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5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3193415"/>
            <wp:effectExtent b="0" l="0" r="0" t="0"/>
            <wp:docPr id="113" name="image64.png"/>
            <a:graphic>
              <a:graphicData uri="http://schemas.openxmlformats.org/drawingml/2006/picture">
                <pic:pic>
                  <pic:nvPicPr>
                    <pic:cNvPr id="0" name="image64.png"/>
                    <pic:cNvPicPr preferRelativeResize="0"/>
                  </pic:nvPicPr>
                  <pic:blipFill>
                    <a:blip r:embed="rId147"/>
                    <a:srcRect b="0" l="0" r="0" t="0"/>
                    <a:stretch>
                      <a:fillRect/>
                    </a:stretch>
                  </pic:blipFill>
                  <pic:spPr>
                    <a:xfrm>
                      <a:off x="0" y="0"/>
                      <a:ext cx="5943600" cy="3193415"/>
                    </a:xfrm>
                    <a:prstGeom prst="rect"/>
                    <a:ln/>
                  </pic:spPr>
                </pic:pic>
              </a:graphicData>
            </a:graphic>
          </wp:inline>
        </w:drawing>
      </w:r>
      <w:r w:rsidDel="00000000" w:rsidR="00000000" w:rsidRPr="00000000">
        <w:rPr>
          <w:rtl w:val="0"/>
        </w:rPr>
      </w:r>
    </w:p>
    <w:p w:rsidR="00000000" w:rsidDel="00000000" w:rsidP="00000000" w:rsidRDefault="00000000" w:rsidRPr="00000000" w14:paraId="0000135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5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5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5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5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56">
      <w:pPr>
        <w:shd w:fill="ffffff" w:val="clear"/>
        <w:spacing w:after="280" w:before="280" w:line="240" w:lineRule="auto"/>
        <w:jc w:val="cente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57">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11.5 </w:t>
        <w:tab/>
        <w:tab/>
        <w:tab/>
        <w:tab/>
        <w:t xml:space="preserve">Date:</w:t>
      </w:r>
    </w:p>
    <w:p w:rsidR="00000000" w:rsidDel="00000000" w:rsidP="00000000" w:rsidRDefault="00000000" w:rsidRPr="00000000" w14:paraId="00001358">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35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 a Python program that safely calculates the square root of a number provided by the user. Handle exceptions for negative inputs and non-numeric inputs.</w:t>
      </w:r>
    </w:p>
    <w:p w:rsidR="00000000" w:rsidDel="00000000" w:rsidP="00000000" w:rsidRDefault="00000000" w:rsidRPr="00000000" w14:paraId="000013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Format:</w:t>
      </w:r>
    </w:p>
    <w:p w:rsidR="00000000" w:rsidDel="00000000" w:rsidP="00000000" w:rsidRDefault="00000000" w:rsidRPr="00000000" w14:paraId="000013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inputs a number.</w:t>
      </w:r>
    </w:p>
    <w:p w:rsidR="00000000" w:rsidDel="00000000" w:rsidP="00000000" w:rsidRDefault="00000000" w:rsidRPr="00000000" w14:paraId="000013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Format:</w:t>
      </w:r>
    </w:p>
    <w:p w:rsidR="00000000" w:rsidDel="00000000" w:rsidP="00000000" w:rsidRDefault="00000000" w:rsidRPr="00000000" w14:paraId="000013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 the square root of the number or an error message if an exception occurs.</w:t>
      </w:r>
    </w:p>
    <w:p w:rsidR="00000000" w:rsidDel="00000000" w:rsidP="00000000" w:rsidRDefault="00000000" w:rsidRPr="00000000" w14:paraId="000013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p>
    <w:p w:rsidR="00000000" w:rsidDel="00000000" w:rsidP="00000000" w:rsidRDefault="00000000" w:rsidRPr="00000000" w14:paraId="000013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51"/>
        <w:tblW w:w="7315.0" w:type="dxa"/>
        <w:jc w:val="left"/>
        <w:tblLayout w:type="fixed"/>
        <w:tblLook w:val="0400"/>
      </w:tblPr>
      <w:tblGrid>
        <w:gridCol w:w="750"/>
        <w:gridCol w:w="6565"/>
        <w:tblGridChange w:id="0">
          <w:tblGrid>
            <w:gridCol w:w="750"/>
            <w:gridCol w:w="656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61">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62">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6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The square root of 16.0 is 4.00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6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6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Cannot calculate the square root of a negative number.</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6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rec</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6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could not convert string to float</w:t>
            </w:r>
          </w:p>
        </w:tc>
      </w:tr>
    </w:tbl>
    <w:p w:rsidR="00000000" w:rsidDel="00000000" w:rsidP="00000000" w:rsidRDefault="00000000" w:rsidRPr="00000000" w14:paraId="000013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6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7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7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7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7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7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37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import math</w:t>
      </w:r>
    </w:p>
    <w:p w:rsidR="00000000" w:rsidDel="00000000" w:rsidP="00000000" w:rsidRDefault="00000000" w:rsidRPr="00000000" w14:paraId="0000137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7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while True:</w:t>
      </w:r>
    </w:p>
    <w:p w:rsidR="00000000" w:rsidDel="00000000" w:rsidP="00000000" w:rsidRDefault="00000000" w:rsidRPr="00000000" w14:paraId="0000137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try:</w:t>
      </w:r>
    </w:p>
    <w:p w:rsidR="00000000" w:rsidDel="00000000" w:rsidP="00000000" w:rsidRDefault="00000000" w:rsidRPr="00000000" w14:paraId="0000137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user_input = float(input(""))</w:t>
      </w:r>
    </w:p>
    <w:p w:rsidR="00000000" w:rsidDel="00000000" w:rsidP="00000000" w:rsidRDefault="00000000" w:rsidRPr="00000000" w14:paraId="0000137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user_input &lt; 0:</w:t>
      </w:r>
    </w:p>
    <w:p w:rsidR="00000000" w:rsidDel="00000000" w:rsidP="00000000" w:rsidRDefault="00000000" w:rsidRPr="00000000" w14:paraId="0000137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Cannot calculate the square root of a negative number.")</w:t>
      </w:r>
    </w:p>
    <w:p w:rsidR="00000000" w:rsidDel="00000000" w:rsidP="00000000" w:rsidRDefault="00000000" w:rsidRPr="00000000" w14:paraId="0000137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137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square_root = math.sqrt(user_input)</w:t>
      </w:r>
    </w:p>
    <w:p w:rsidR="00000000" w:rsidDel="00000000" w:rsidP="00000000" w:rsidRDefault="00000000" w:rsidRPr="00000000" w14:paraId="0000137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print(f"The square root of {user_input} is {square_root:.2f}")</w:t>
      </w:r>
    </w:p>
    <w:p w:rsidR="00000000" w:rsidDel="00000000" w:rsidP="00000000" w:rsidRDefault="00000000" w:rsidRPr="00000000" w14:paraId="0000137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38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except ValueError:</w:t>
      </w:r>
    </w:p>
    <w:p w:rsidR="00000000" w:rsidDel="00000000" w:rsidP="00000000" w:rsidRDefault="00000000" w:rsidRPr="00000000" w14:paraId="0000138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could not convert string to float")</w:t>
      </w:r>
    </w:p>
    <w:p w:rsidR="00000000" w:rsidDel="00000000" w:rsidP="00000000" w:rsidRDefault="00000000" w:rsidRPr="00000000" w14:paraId="0000138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38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8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OJUTPUT:</w:t>
      </w:r>
    </w:p>
    <w:p w:rsidR="00000000" w:rsidDel="00000000" w:rsidP="00000000" w:rsidRDefault="00000000" w:rsidRPr="00000000" w14:paraId="0000138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8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2513965"/>
            <wp:effectExtent b="0" l="0" r="0" t="0"/>
            <wp:docPr id="118" name="image70.png"/>
            <a:graphic>
              <a:graphicData uri="http://schemas.openxmlformats.org/drawingml/2006/picture">
                <pic:pic>
                  <pic:nvPicPr>
                    <pic:cNvPr id="0" name="image70.png"/>
                    <pic:cNvPicPr preferRelativeResize="0"/>
                  </pic:nvPicPr>
                  <pic:blipFill>
                    <a:blip r:embed="rId148"/>
                    <a:srcRect b="0" l="0" r="0" t="0"/>
                    <a:stretch>
                      <a:fillRect/>
                    </a:stretch>
                  </pic:blipFill>
                  <pic:spPr>
                    <a:xfrm>
                      <a:off x="0" y="0"/>
                      <a:ext cx="5943600" cy="2513965"/>
                    </a:xfrm>
                    <a:prstGeom prst="rect"/>
                    <a:ln/>
                  </pic:spPr>
                </pic:pic>
              </a:graphicData>
            </a:graphic>
          </wp:inline>
        </w:drawing>
      </w:r>
      <w:r w:rsidDel="00000000" w:rsidR="00000000" w:rsidRPr="00000000">
        <w:rPr>
          <w:rtl w:val="0"/>
        </w:rPr>
      </w:r>
    </w:p>
    <w:p w:rsidR="00000000" w:rsidDel="00000000" w:rsidP="00000000" w:rsidRDefault="00000000" w:rsidRPr="00000000" w14:paraId="0000138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8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8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8A">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B">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C">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D">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E">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280" w:before="280" w:line="240" w:lineRule="auto"/>
        <w:ind w:left="720" w:right="0" w:hanging="360"/>
        <w:jc w:val="center"/>
        <w:rPr>
          <w:b w:val="1"/>
          <w:i w:val="0"/>
          <w:smallCaps w:val="0"/>
          <w:strike w:val="0"/>
          <w:color w:val="000000"/>
          <w:sz w:val="56"/>
          <w:szCs w:val="56"/>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56"/>
          <w:szCs w:val="56"/>
          <w:u w:val="none"/>
          <w:shd w:fill="auto" w:val="clear"/>
          <w:vertAlign w:val="baseline"/>
          <w:rtl w:val="0"/>
        </w:rPr>
        <w:t xml:space="preserve">MODULES</w:t>
      </w:r>
    </w:p>
    <w:p w:rsidR="00000000" w:rsidDel="00000000" w:rsidP="00000000" w:rsidRDefault="00000000" w:rsidRPr="00000000" w14:paraId="00001390">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1">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2">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3">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4">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5">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6">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7">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8">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9">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A">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B">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C">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D">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E">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F">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A0">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A1">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A2">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A3">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12.1 </w:t>
        <w:tab/>
        <w:tab/>
        <w:tab/>
        <w:tab/>
        <w:t xml:space="preserve">Date:</w:t>
      </w:r>
    </w:p>
    <w:p w:rsidR="00000000" w:rsidDel="00000000" w:rsidP="00000000" w:rsidRDefault="00000000" w:rsidRPr="00000000" w14:paraId="000013A4">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3A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000000" w:rsidDel="00000000" w:rsidP="00000000" w:rsidRDefault="00000000" w:rsidRPr="00000000" w14:paraId="000013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Statement:</w:t>
      </w:r>
    </w:p>
    <w:p w:rsidR="00000000" w:rsidDel="00000000" w:rsidP="00000000" w:rsidRDefault="00000000" w:rsidRPr="00000000" w14:paraId="000013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000000" w:rsidDel="00000000" w:rsidP="00000000" w:rsidRDefault="00000000" w:rsidRPr="00000000" w14:paraId="000013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Format:</w:t>
      </w:r>
    </w:p>
    <w:p w:rsidR="00000000" w:rsidDel="00000000" w:rsidP="00000000" w:rsidRDefault="00000000" w:rsidRPr="00000000" w14:paraId="000013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Line: An integer X representing the total number of shoes in the shop.</w:t>
      </w:r>
    </w:p>
    <w:p w:rsidR="00000000" w:rsidDel="00000000" w:rsidP="00000000" w:rsidRDefault="00000000" w:rsidRPr="00000000" w14:paraId="000013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Second Line: A space-separated list of integers representing the shoe sizes in the shop.</w:t>
      </w:r>
    </w:p>
    <w:p w:rsidR="00000000" w:rsidDel="00000000" w:rsidP="00000000" w:rsidRDefault="00000000" w:rsidRPr="00000000" w14:paraId="000013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Third Line: An integer N representing the number of customer requests.</w:t>
      </w:r>
    </w:p>
    <w:p w:rsidR="00000000" w:rsidDel="00000000" w:rsidP="00000000" w:rsidRDefault="00000000" w:rsidRPr="00000000" w14:paraId="000013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N Lines: Each line contains a pair of space-separated values:</w:t>
      </w:r>
    </w:p>
    <w:p w:rsidR="00000000" w:rsidDel="00000000" w:rsidP="00000000" w:rsidRDefault="00000000" w:rsidRPr="00000000" w14:paraId="000013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value is an integer representing the shoe size a customer desires.</w:t>
      </w:r>
    </w:p>
    <w:p w:rsidR="00000000" w:rsidDel="00000000" w:rsidP="00000000" w:rsidRDefault="00000000" w:rsidRPr="00000000" w14:paraId="000013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second value is an integer representing the price the customer is willing to pay for that size.</w:t>
      </w:r>
    </w:p>
    <w:p w:rsidR="00000000" w:rsidDel="00000000" w:rsidP="00000000" w:rsidRDefault="00000000" w:rsidRPr="00000000" w14:paraId="000013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Format:</w:t>
      </w:r>
    </w:p>
    <w:p w:rsidR="00000000" w:rsidDel="00000000" w:rsidP="00000000" w:rsidRDefault="00000000" w:rsidRPr="00000000" w14:paraId="000013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Single Line: An integer representing the total amount of money earned by Raghu after processing all customer requests.</w:t>
      </w:r>
    </w:p>
    <w:p w:rsidR="00000000" w:rsidDel="00000000" w:rsidP="00000000" w:rsidRDefault="00000000" w:rsidRPr="00000000" w14:paraId="000013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Constraints:</w:t>
      </w:r>
    </w:p>
    <w:p w:rsidR="00000000" w:rsidDel="00000000" w:rsidP="00000000" w:rsidRDefault="00000000" w:rsidRPr="00000000" w14:paraId="000013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1≤X≤1000 — Raghu's shop can hold between 1 and 1000 shoes.</w:t>
      </w:r>
    </w:p>
    <w:p w:rsidR="00000000" w:rsidDel="00000000" w:rsidP="00000000" w:rsidRDefault="00000000" w:rsidRPr="00000000" w14:paraId="000013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Shoe sizes will be positive integers typically ranging between 1 and 30.</w:t>
      </w:r>
    </w:p>
    <w:p w:rsidR="00000000" w:rsidDel="00000000" w:rsidP="00000000" w:rsidRDefault="00000000" w:rsidRPr="00000000" w14:paraId="000013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1≤N≤1000 — There can be up to 1000 customer requests in a single batch.</w:t>
      </w:r>
    </w:p>
    <w:p w:rsidR="00000000" w:rsidDel="00000000" w:rsidP="00000000" w:rsidRDefault="00000000" w:rsidRPr="00000000" w14:paraId="000013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price offered by customers will be a positive integer, typically ranging from $5 to $100 per shoe.</w:t>
      </w:r>
    </w:p>
    <w:p w:rsidR="00000000" w:rsidDel="00000000" w:rsidP="00000000" w:rsidRDefault="00000000" w:rsidRPr="00000000" w14:paraId="000013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p>
    <w:p w:rsidR="00000000" w:rsidDel="00000000" w:rsidP="00000000" w:rsidRDefault="00000000" w:rsidRPr="00000000" w14:paraId="000013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52"/>
        <w:tblW w:w="3115.0" w:type="dxa"/>
        <w:jc w:val="left"/>
        <w:tblLayout w:type="fixed"/>
        <w:tblLook w:val="0400"/>
      </w:tblPr>
      <w:tblGrid>
        <w:gridCol w:w="2282"/>
        <w:gridCol w:w="833"/>
        <w:tblGridChange w:id="0">
          <w:tblGrid>
            <w:gridCol w:w="2282"/>
            <w:gridCol w:w="83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BE">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BF">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w:t>
            </w:r>
          </w:p>
          <w:p w:rsidR="00000000" w:rsidDel="00000000" w:rsidP="00000000" w:rsidRDefault="00000000" w:rsidRPr="00000000" w14:paraId="000013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2 3 4 5 6 8 7 6 5 18</w:t>
            </w:r>
          </w:p>
          <w:p w:rsidR="00000000" w:rsidDel="00000000" w:rsidP="00000000" w:rsidRDefault="00000000" w:rsidRPr="00000000" w14:paraId="000013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6</w:t>
            </w:r>
          </w:p>
          <w:p w:rsidR="00000000" w:rsidDel="00000000" w:rsidP="00000000" w:rsidRDefault="00000000" w:rsidRPr="00000000" w14:paraId="000013C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6 55</w:t>
            </w:r>
          </w:p>
          <w:p w:rsidR="00000000" w:rsidDel="00000000" w:rsidP="00000000" w:rsidRDefault="00000000" w:rsidRPr="00000000" w14:paraId="000013C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6 45</w:t>
            </w:r>
          </w:p>
          <w:p w:rsidR="00000000" w:rsidDel="00000000" w:rsidP="00000000" w:rsidRDefault="00000000" w:rsidRPr="00000000" w14:paraId="000013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6 55</w:t>
            </w:r>
          </w:p>
          <w:p w:rsidR="00000000" w:rsidDel="00000000" w:rsidP="00000000" w:rsidRDefault="00000000" w:rsidRPr="00000000" w14:paraId="000013C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4 40</w:t>
            </w:r>
          </w:p>
          <w:p w:rsidR="00000000" w:rsidDel="00000000" w:rsidP="00000000" w:rsidRDefault="00000000" w:rsidRPr="00000000" w14:paraId="000013C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18 60</w:t>
            </w:r>
          </w:p>
          <w:p w:rsidR="00000000" w:rsidDel="00000000" w:rsidP="00000000" w:rsidRDefault="00000000" w:rsidRPr="00000000" w14:paraId="000013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10 50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C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200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C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w:t>
            </w:r>
          </w:p>
          <w:p w:rsidR="00000000" w:rsidDel="00000000" w:rsidP="00000000" w:rsidRDefault="00000000" w:rsidRPr="00000000" w14:paraId="000013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5 5 5 5 5</w:t>
            </w:r>
          </w:p>
          <w:p w:rsidR="00000000" w:rsidDel="00000000" w:rsidP="00000000" w:rsidRDefault="00000000" w:rsidRPr="00000000" w14:paraId="000013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w:t>
            </w:r>
          </w:p>
          <w:p w:rsidR="00000000" w:rsidDel="00000000" w:rsidP="00000000" w:rsidRDefault="00000000" w:rsidRPr="00000000" w14:paraId="000013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5 10</w:t>
            </w:r>
          </w:p>
          <w:p w:rsidR="00000000" w:rsidDel="00000000" w:rsidP="00000000" w:rsidRDefault="00000000" w:rsidRPr="00000000" w14:paraId="000013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5 10</w:t>
            </w:r>
          </w:p>
          <w:p w:rsidR="00000000" w:rsidDel="00000000" w:rsidP="00000000" w:rsidRDefault="00000000" w:rsidRPr="00000000" w14:paraId="000013C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5 10</w:t>
            </w:r>
          </w:p>
          <w:p w:rsidR="00000000" w:rsidDel="00000000" w:rsidP="00000000" w:rsidRDefault="00000000" w:rsidRPr="00000000" w14:paraId="000013D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5 10</w:t>
            </w:r>
          </w:p>
          <w:p w:rsidR="00000000" w:rsidDel="00000000" w:rsidP="00000000" w:rsidRDefault="00000000" w:rsidRPr="00000000" w14:paraId="000013D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5 10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50</w:t>
            </w:r>
          </w:p>
        </w:tc>
      </w:tr>
    </w:tbl>
    <w:p w:rsidR="00000000" w:rsidDel="00000000" w:rsidP="00000000" w:rsidRDefault="00000000" w:rsidRPr="00000000" w14:paraId="000013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D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D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D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D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D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D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D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3D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DC">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no_of_shoes=int(input())</w:t>
      </w:r>
    </w:p>
    <w:p w:rsidR="00000000" w:rsidDel="00000000" w:rsidP="00000000" w:rsidRDefault="00000000" w:rsidRPr="00000000" w14:paraId="000013D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size=input().split()</w:t>
      </w:r>
    </w:p>
    <w:p w:rsidR="00000000" w:rsidDel="00000000" w:rsidP="00000000" w:rsidRDefault="00000000" w:rsidRPr="00000000" w14:paraId="000013D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size=[int(x) for x in size]</w:t>
      </w:r>
    </w:p>
    <w:p w:rsidR="00000000" w:rsidDel="00000000" w:rsidP="00000000" w:rsidRDefault="00000000" w:rsidRPr="00000000" w14:paraId="000013D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customers=int(input())</w:t>
      </w:r>
    </w:p>
    <w:p w:rsidR="00000000" w:rsidDel="00000000" w:rsidP="00000000" w:rsidRDefault="00000000" w:rsidRPr="00000000" w14:paraId="000013E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total=0</w:t>
      </w:r>
    </w:p>
    <w:p w:rsidR="00000000" w:rsidDel="00000000" w:rsidP="00000000" w:rsidRDefault="00000000" w:rsidRPr="00000000" w14:paraId="000013E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i in range(customers):</w:t>
      </w:r>
    </w:p>
    <w:p w:rsidR="00000000" w:rsidDel="00000000" w:rsidP="00000000" w:rsidRDefault="00000000" w:rsidRPr="00000000" w14:paraId="000013E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new=input().split()</w:t>
      </w:r>
    </w:p>
    <w:p w:rsidR="00000000" w:rsidDel="00000000" w:rsidP="00000000" w:rsidRDefault="00000000" w:rsidRPr="00000000" w14:paraId="000013E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new=[int(x) for x in new]</w:t>
      </w:r>
    </w:p>
    <w:p w:rsidR="00000000" w:rsidDel="00000000" w:rsidP="00000000" w:rsidRDefault="00000000" w:rsidRPr="00000000" w14:paraId="000013E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new[0] in size:</w:t>
      </w:r>
    </w:p>
    <w:p w:rsidR="00000000" w:rsidDel="00000000" w:rsidP="00000000" w:rsidRDefault="00000000" w:rsidRPr="00000000" w14:paraId="000013E5">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size.remove(new[0])</w:t>
      </w:r>
    </w:p>
    <w:p w:rsidR="00000000" w:rsidDel="00000000" w:rsidP="00000000" w:rsidRDefault="00000000" w:rsidRPr="00000000" w14:paraId="000013E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total+=new[-1]</w:t>
      </w:r>
    </w:p>
    <w:p w:rsidR="00000000" w:rsidDel="00000000" w:rsidP="00000000" w:rsidRDefault="00000000" w:rsidRPr="00000000" w14:paraId="000013E7">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print(total)</w:t>
      </w:r>
    </w:p>
    <w:p w:rsidR="00000000" w:rsidDel="00000000" w:rsidP="00000000" w:rsidRDefault="00000000" w:rsidRPr="00000000" w14:paraId="000013E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5701030"/>
            <wp:effectExtent b="0" l="0" r="0" t="0"/>
            <wp:docPr id="116" name="image67.png"/>
            <a:graphic>
              <a:graphicData uri="http://schemas.openxmlformats.org/drawingml/2006/picture">
                <pic:pic>
                  <pic:nvPicPr>
                    <pic:cNvPr id="0" name="image67.png"/>
                    <pic:cNvPicPr preferRelativeResize="0"/>
                  </pic:nvPicPr>
                  <pic:blipFill>
                    <a:blip r:embed="rId149"/>
                    <a:srcRect b="0" l="0" r="0" t="0"/>
                    <a:stretch>
                      <a:fillRect/>
                    </a:stretch>
                  </pic:blipFill>
                  <pic:spPr>
                    <a:xfrm>
                      <a:off x="0" y="0"/>
                      <a:ext cx="5943600" cy="5701030"/>
                    </a:xfrm>
                    <a:prstGeom prst="rect"/>
                    <a:ln/>
                  </pic:spPr>
                </pic:pic>
              </a:graphicData>
            </a:graphic>
          </wp:inline>
        </w:drawing>
      </w:r>
      <w:r w:rsidDel="00000000" w:rsidR="00000000" w:rsidRPr="00000000">
        <w:rPr>
          <w:rtl w:val="0"/>
        </w:rPr>
      </w:r>
    </w:p>
    <w:p w:rsidR="00000000" w:rsidDel="00000000" w:rsidP="00000000" w:rsidRDefault="00000000" w:rsidRPr="00000000" w14:paraId="000013E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F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F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F2">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12.2 </w:t>
        <w:tab/>
        <w:tab/>
        <w:tab/>
        <w:tab/>
        <w:t xml:space="preserve">Date:</w:t>
      </w:r>
    </w:p>
    <w:p w:rsidR="00000000" w:rsidDel="00000000" w:rsidP="00000000" w:rsidRDefault="00000000" w:rsidRPr="00000000" w14:paraId="000013F3">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3F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F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rsidR="00000000" w:rsidDel="00000000" w:rsidP="00000000" w:rsidRDefault="00000000" w:rsidRPr="00000000" w14:paraId="000013F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000000" w:rsidDel="00000000" w:rsidP="00000000" w:rsidRDefault="00000000" w:rsidRPr="00000000" w14:paraId="000013F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Statement</w:t>
      </w:r>
    </w:p>
    <w:p w:rsidR="00000000" w:rsidDel="00000000" w:rsidP="00000000" w:rsidRDefault="00000000" w:rsidRPr="00000000" w14:paraId="000013F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000000" w:rsidDel="00000000" w:rsidP="00000000" w:rsidRDefault="00000000" w:rsidRPr="00000000" w14:paraId="000013F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purposes of this feature, a pair is considered unique based on the index of activities, not the value. That is, if there are two users with the same number of activities, they are considered distinct entities.</w:t>
      </w:r>
    </w:p>
    <w:p w:rsidR="00000000" w:rsidDel="00000000" w:rsidP="00000000" w:rsidRDefault="00000000" w:rsidRPr="00000000" w14:paraId="000013F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Format</w:t>
      </w:r>
    </w:p>
    <w:p w:rsidR="00000000" w:rsidDel="00000000" w:rsidP="00000000" w:rsidRDefault="00000000" w:rsidRPr="00000000" w14:paraId="000013F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line contains an integer, n, the size of the array nums.</w:t>
      </w:r>
    </w:p>
    <w:p w:rsidR="00000000" w:rsidDel="00000000" w:rsidP="00000000" w:rsidRDefault="00000000" w:rsidRPr="00000000" w14:paraId="000013F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line contains n space-separated integers, nums[i].</w:t>
      </w:r>
    </w:p>
    <w:p w:rsidR="00000000" w:rsidDel="00000000" w:rsidP="00000000" w:rsidRDefault="00000000" w:rsidRPr="00000000" w14:paraId="000013F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line contains an integer, k.</w:t>
      </w:r>
    </w:p>
    <w:p w:rsidR="00000000" w:rsidDel="00000000" w:rsidP="00000000" w:rsidRDefault="00000000" w:rsidRPr="00000000" w14:paraId="000013F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F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Format</w:t>
      </w:r>
    </w:p>
    <w:p w:rsidR="00000000" w:rsidDel="00000000" w:rsidP="00000000" w:rsidRDefault="00000000" w:rsidRPr="00000000" w14:paraId="0000140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a single integer representing the number of unique pairs (i, j) </w:t>
      </w:r>
    </w:p>
    <w:p w:rsidR="00000000" w:rsidDel="00000000" w:rsidP="00000000" w:rsidRDefault="00000000" w:rsidRPr="00000000" w14:paraId="0000140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 nums[i] - nums[j] | = k and i &lt; j.</w:t>
      </w:r>
    </w:p>
    <w:p w:rsidR="00000000" w:rsidDel="00000000" w:rsidP="00000000" w:rsidRDefault="00000000" w:rsidRPr="00000000" w14:paraId="0000140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0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p>
    <w:p w:rsidR="00000000" w:rsidDel="00000000" w:rsidP="00000000" w:rsidRDefault="00000000" w:rsidRPr="00000000" w14:paraId="0000140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n ≤ 10</w:t>
      </w:r>
      <w:r w:rsidDel="00000000" w:rsidR="00000000" w:rsidRPr="00000000">
        <w:rPr>
          <w:rFonts w:ascii="Times New Roman" w:cs="Times New Roman" w:eastAsia="Times New Roman" w:hAnsi="Times New Roman"/>
          <w:sz w:val="24"/>
          <w:szCs w:val="24"/>
          <w:vertAlign w:val="superscript"/>
          <w:rtl w:val="0"/>
        </w:rPr>
        <w:t xml:space="preserve">5</w:t>
      </w:r>
      <w:r w:rsidDel="00000000" w:rsidR="00000000" w:rsidRPr="00000000">
        <w:rPr>
          <w:rtl w:val="0"/>
        </w:rPr>
      </w:r>
    </w:p>
    <w:p w:rsidR="00000000" w:rsidDel="00000000" w:rsidP="00000000" w:rsidRDefault="00000000" w:rsidRPr="00000000" w14:paraId="0000140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 ≤ nums[i] ≤ 10</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tl w:val="0"/>
        </w:rPr>
      </w:r>
    </w:p>
    <w:p w:rsidR="00000000" w:rsidDel="00000000" w:rsidP="00000000" w:rsidRDefault="00000000" w:rsidRPr="00000000" w14:paraId="0000140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 k ≤ 10</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tl w:val="0"/>
        </w:rPr>
      </w:r>
    </w:p>
    <w:p w:rsidR="00000000" w:rsidDel="00000000" w:rsidP="00000000" w:rsidRDefault="00000000" w:rsidRPr="00000000" w14:paraId="00001407">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0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w:t>
      </w:r>
    </w:p>
    <w:p w:rsidR="00000000" w:rsidDel="00000000" w:rsidP="00000000" w:rsidRDefault="00000000" w:rsidRPr="00000000" w14:paraId="00001409">
      <w:pPr>
        <w:spacing w:after="280" w:before="280" w:line="240" w:lineRule="auto"/>
        <w:rPr>
          <w:rFonts w:ascii="Times New Roman" w:cs="Times New Roman" w:eastAsia="Times New Roman" w:hAnsi="Times New Roman"/>
          <w:sz w:val="24"/>
          <w:szCs w:val="24"/>
        </w:rPr>
      </w:pPr>
      <w:r w:rsidDel="00000000" w:rsidR="00000000" w:rsidRPr="00000000">
        <w:rPr>
          <w:rtl w:val="0"/>
        </w:rPr>
      </w:r>
    </w:p>
    <w:tbl>
      <w:tblPr>
        <w:tblStyle w:val="Table53"/>
        <w:tblW w:w="1966.0" w:type="dxa"/>
        <w:jc w:val="left"/>
        <w:tblLayout w:type="fixed"/>
        <w:tblLook w:val="0400"/>
      </w:tblPr>
      <w:tblGrid>
        <w:gridCol w:w="1133"/>
        <w:gridCol w:w="833"/>
        <w:tblGridChange w:id="0">
          <w:tblGrid>
            <w:gridCol w:w="1133"/>
            <w:gridCol w:w="83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0A">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0B">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w:t>
            </w:r>
          </w:p>
          <w:p w:rsidR="00000000" w:rsidDel="00000000" w:rsidP="00000000" w:rsidRDefault="00000000" w:rsidRPr="00000000" w14:paraId="000014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1 3 1 5 4</w:t>
            </w:r>
          </w:p>
          <w:p w:rsidR="00000000" w:rsidDel="00000000" w:rsidP="00000000" w:rsidRDefault="00000000" w:rsidRPr="00000000" w14:paraId="000014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0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1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4</w:t>
            </w:r>
          </w:p>
          <w:p w:rsidR="00000000" w:rsidDel="00000000" w:rsidP="00000000" w:rsidRDefault="00000000" w:rsidRPr="00000000" w14:paraId="000014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1 2 2 1</w:t>
            </w:r>
          </w:p>
          <w:p w:rsidR="00000000" w:rsidDel="00000000" w:rsidP="00000000" w:rsidRDefault="00000000" w:rsidRPr="00000000" w14:paraId="0000141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1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4</w:t>
            </w:r>
          </w:p>
        </w:tc>
      </w:tr>
    </w:tbl>
    <w:p w:rsidR="00000000" w:rsidDel="00000000" w:rsidP="00000000" w:rsidRDefault="00000000" w:rsidRPr="00000000" w14:paraId="00001414">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1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2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2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2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2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42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count_pairs(nums, k):</w:t>
      </w:r>
    </w:p>
    <w:p w:rsidR="00000000" w:rsidDel="00000000" w:rsidP="00000000" w:rsidRDefault="00000000" w:rsidRPr="00000000" w14:paraId="0000142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count = 0</w:t>
      </w:r>
    </w:p>
    <w:p w:rsidR="00000000" w:rsidDel="00000000" w:rsidP="00000000" w:rsidRDefault="00000000" w:rsidRPr="00000000" w14:paraId="0000142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 = len(nums)</w:t>
      </w:r>
    </w:p>
    <w:p w:rsidR="00000000" w:rsidDel="00000000" w:rsidP="00000000" w:rsidRDefault="00000000" w:rsidRPr="00000000" w14:paraId="0000142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i in range(n):</w:t>
      </w:r>
    </w:p>
    <w:p w:rsidR="00000000" w:rsidDel="00000000" w:rsidP="00000000" w:rsidRDefault="00000000" w:rsidRPr="00000000" w14:paraId="0000142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j in range(i+1, n):</w:t>
      </w:r>
    </w:p>
    <w:p w:rsidR="00000000" w:rsidDel="00000000" w:rsidP="00000000" w:rsidRDefault="00000000" w:rsidRPr="00000000" w14:paraId="0000142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abs(nums[i] - nums[j]) == k:</w:t>
      </w:r>
    </w:p>
    <w:p w:rsidR="00000000" w:rsidDel="00000000" w:rsidP="00000000" w:rsidRDefault="00000000" w:rsidRPr="00000000" w14:paraId="0000142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count += 1</w:t>
      </w:r>
    </w:p>
    <w:p w:rsidR="00000000" w:rsidDel="00000000" w:rsidP="00000000" w:rsidRDefault="00000000" w:rsidRPr="00000000" w14:paraId="0000142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count</w:t>
      </w:r>
    </w:p>
    <w:p w:rsidR="00000000" w:rsidDel="00000000" w:rsidP="00000000" w:rsidRDefault="00000000" w:rsidRPr="00000000" w14:paraId="0000142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2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=int(input())</w:t>
      </w:r>
    </w:p>
    <w:p w:rsidR="00000000" w:rsidDel="00000000" w:rsidP="00000000" w:rsidRDefault="00000000" w:rsidRPr="00000000" w14:paraId="0000142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 = input().split()</w:t>
      </w:r>
    </w:p>
    <w:p w:rsidR="00000000" w:rsidDel="00000000" w:rsidP="00000000" w:rsidRDefault="00000000" w:rsidRPr="00000000" w14:paraId="0000142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 = [int(x) for x in li]</w:t>
      </w:r>
    </w:p>
    <w:p w:rsidR="00000000" w:rsidDel="00000000" w:rsidP="00000000" w:rsidRDefault="00000000" w:rsidRPr="00000000" w14:paraId="0000143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k = int(input())</w:t>
      </w:r>
    </w:p>
    <w:p w:rsidR="00000000" w:rsidDel="00000000" w:rsidP="00000000" w:rsidRDefault="00000000" w:rsidRPr="00000000" w14:paraId="0000143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print(count_pairs(li,k))</w:t>
      </w:r>
    </w:p>
    <w:p w:rsidR="00000000" w:rsidDel="00000000" w:rsidP="00000000" w:rsidRDefault="00000000" w:rsidRPr="00000000" w14:paraId="0000143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3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3606800"/>
            <wp:effectExtent b="0" l="0" r="0" t="0"/>
            <wp:docPr id="88" name="image10.png"/>
            <a:graphic>
              <a:graphicData uri="http://schemas.openxmlformats.org/drawingml/2006/picture">
                <pic:pic>
                  <pic:nvPicPr>
                    <pic:cNvPr id="0" name="image10.png"/>
                    <pic:cNvPicPr preferRelativeResize="0"/>
                  </pic:nvPicPr>
                  <pic:blipFill>
                    <a:blip r:embed="rId150"/>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143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3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36">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12.3 </w:t>
        <w:tab/>
        <w:tab/>
        <w:tab/>
        <w:tab/>
        <w:t xml:space="preserve">Date:</w:t>
      </w:r>
    </w:p>
    <w:p w:rsidR="00000000" w:rsidDel="00000000" w:rsidP="00000000" w:rsidRDefault="00000000" w:rsidRPr="00000000" w14:paraId="00001437">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43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000000" w:rsidDel="00000000" w:rsidP="00000000" w:rsidRDefault="00000000" w:rsidRPr="00000000" w14:paraId="000014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Statement:</w:t>
      </w:r>
    </w:p>
    <w:p w:rsidR="00000000" w:rsidDel="00000000" w:rsidP="00000000" w:rsidRDefault="00000000" w:rsidRPr="00000000" w14:paraId="000014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000000" w:rsidDel="00000000" w:rsidP="00000000" w:rsidRDefault="00000000" w:rsidRPr="00000000" w14:paraId="000014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Format:</w:t>
      </w:r>
    </w:p>
    <w:p w:rsidR="00000000" w:rsidDel="00000000" w:rsidP="00000000" w:rsidRDefault="00000000" w:rsidRPr="00000000" w14:paraId="000014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line contains an integer N, the total number of students.</w:t>
      </w:r>
    </w:p>
    <w:p w:rsidR="00000000" w:rsidDel="00000000" w:rsidP="00000000" w:rsidRDefault="00000000" w:rsidRPr="00000000" w14:paraId="000014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second line lists column names in any order (ID, NAME, MARKS, CLASS).</w:t>
      </w:r>
    </w:p>
    <w:p w:rsidR="00000000" w:rsidDel="00000000" w:rsidP="00000000" w:rsidRDefault="00000000" w:rsidRPr="00000000" w14:paraId="000014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next N lines provide student data corresponding to the column headers.</w:t>
      </w:r>
    </w:p>
    <w:p w:rsidR="00000000" w:rsidDel="00000000" w:rsidP="00000000" w:rsidRDefault="00000000" w:rsidRPr="00000000" w14:paraId="000014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Format:</w:t>
      </w:r>
    </w:p>
    <w:p w:rsidR="00000000" w:rsidDel="00000000" w:rsidP="00000000" w:rsidRDefault="00000000" w:rsidRPr="00000000" w14:paraId="000014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single line containing the average marks, corrected to two decimal places.</w:t>
      </w:r>
    </w:p>
    <w:p w:rsidR="00000000" w:rsidDel="00000000" w:rsidP="00000000" w:rsidRDefault="00000000" w:rsidRPr="00000000" w14:paraId="000014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Constraints:</w:t>
      </w:r>
    </w:p>
    <w:p w:rsidR="00000000" w:rsidDel="00000000" w:rsidP="00000000" w:rsidRDefault="00000000" w:rsidRPr="00000000" w14:paraId="000014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1≤N≤100</w:t>
      </w:r>
    </w:p>
    <w:p w:rsidR="00000000" w:rsidDel="00000000" w:rsidP="00000000" w:rsidRDefault="00000000" w:rsidRPr="00000000" w14:paraId="000014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Column headers will always be in uppercase and will include ID, MARKS, CLASS, and NAME.</w:t>
      </w:r>
    </w:p>
    <w:p w:rsidR="00000000" w:rsidDel="00000000" w:rsidP="00000000" w:rsidRDefault="00000000" w:rsidRPr="00000000" w14:paraId="000014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Marks will be non-negative integers.</w:t>
      </w:r>
    </w:p>
    <w:p w:rsidR="00000000" w:rsidDel="00000000" w:rsidP="00000000" w:rsidRDefault="00000000" w:rsidRPr="00000000" w14:paraId="000014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r w:rsidDel="00000000" w:rsidR="00000000" w:rsidRPr="00000000">
        <w:rPr>
          <w:rFonts w:ascii="Quattrocento Sans" w:cs="Quattrocento Sans" w:eastAsia="Quattrocento Sans" w:hAnsi="Quattrocento Sans"/>
          <w:b w:val="1"/>
          <w:i w:val="0"/>
          <w:smallCaps w:val="0"/>
          <w:strike w:val="0"/>
          <w:color w:val="001a1e"/>
          <w:sz w:val="24"/>
          <w:szCs w:val="24"/>
          <w:u w:val="none"/>
          <w:shd w:fill="auto" w:val="clear"/>
          <w:vertAlign w:val="baseline"/>
          <w:rtl w:val="0"/>
        </w:rPr>
        <w:t xml:space="preserve">:</w:t>
      </w:r>
      <w:r w:rsidDel="00000000" w:rsidR="00000000" w:rsidRPr="00000000">
        <w:rPr>
          <w:rtl w:val="0"/>
        </w:rPr>
      </w:r>
    </w:p>
    <w:tbl>
      <w:tblPr>
        <w:tblStyle w:val="Table54"/>
        <w:tblW w:w="3127.9999999999995" w:type="dxa"/>
        <w:jc w:val="left"/>
        <w:tblLayout w:type="fixed"/>
        <w:tblLook w:val="0400"/>
      </w:tblPr>
      <w:tblGrid>
        <w:gridCol w:w="2282"/>
        <w:gridCol w:w="846"/>
        <w:tblGridChange w:id="0">
          <w:tblGrid>
            <w:gridCol w:w="2282"/>
            <w:gridCol w:w="84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4D">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4E">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4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3</w:t>
            </w:r>
          </w:p>
          <w:p w:rsidR="00000000" w:rsidDel="00000000" w:rsidP="00000000" w:rsidRDefault="00000000" w:rsidRPr="00000000" w14:paraId="0000145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ID NAME MARKS CLASS</w:t>
            </w:r>
          </w:p>
          <w:p w:rsidR="00000000" w:rsidDel="00000000" w:rsidP="00000000" w:rsidRDefault="00000000" w:rsidRPr="00000000" w14:paraId="0000145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101 John 78 Science</w:t>
            </w:r>
          </w:p>
          <w:p w:rsidR="00000000" w:rsidDel="00000000" w:rsidP="00000000" w:rsidRDefault="00000000" w:rsidRPr="00000000" w14:paraId="0000145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102 Doe 85 Math</w:t>
            </w:r>
          </w:p>
          <w:p w:rsidR="00000000" w:rsidDel="00000000" w:rsidP="00000000" w:rsidRDefault="00000000" w:rsidRPr="00000000" w14:paraId="0000145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103 Smith 90 History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5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84.33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5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3</w:t>
            </w:r>
          </w:p>
          <w:p w:rsidR="00000000" w:rsidDel="00000000" w:rsidP="00000000" w:rsidRDefault="00000000" w:rsidRPr="00000000" w14:paraId="0000145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MARKS CLASS NAME ID</w:t>
            </w:r>
          </w:p>
          <w:p w:rsidR="00000000" w:rsidDel="00000000" w:rsidP="00000000" w:rsidRDefault="00000000" w:rsidRPr="00000000" w14:paraId="0000145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78 Science John 101</w:t>
            </w:r>
          </w:p>
          <w:p w:rsidR="00000000" w:rsidDel="00000000" w:rsidP="00000000" w:rsidRDefault="00000000" w:rsidRPr="00000000" w14:paraId="0000145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85 Math Doe 102</w:t>
            </w:r>
          </w:p>
          <w:p w:rsidR="00000000" w:rsidDel="00000000" w:rsidP="00000000" w:rsidRDefault="00000000" w:rsidRPr="00000000" w14:paraId="0000145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90 History Smith 103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5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84.33</w:t>
            </w:r>
          </w:p>
        </w:tc>
      </w:tr>
    </w:tbl>
    <w:p w:rsidR="00000000" w:rsidDel="00000000" w:rsidP="00000000" w:rsidRDefault="00000000" w:rsidRPr="00000000" w14:paraId="000014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5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5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5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5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47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 int(input())</w:t>
      </w:r>
    </w:p>
    <w:p w:rsidR="00000000" w:rsidDel="00000000" w:rsidP="00000000" w:rsidRDefault="00000000" w:rsidRPr="00000000" w14:paraId="0000147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c=0</w:t>
      </w:r>
    </w:p>
    <w:p w:rsidR="00000000" w:rsidDel="00000000" w:rsidP="00000000" w:rsidRDefault="00000000" w:rsidRPr="00000000" w14:paraId="0000147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num=0</w:t>
      </w:r>
    </w:p>
    <w:p w:rsidR="00000000" w:rsidDel="00000000" w:rsidP="00000000" w:rsidRDefault="00000000" w:rsidRPr="00000000" w14:paraId="0000147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range(a+1):</w:t>
      </w:r>
    </w:p>
    <w:p w:rsidR="00000000" w:rsidDel="00000000" w:rsidP="00000000" w:rsidRDefault="00000000" w:rsidRPr="00000000" w14:paraId="0000147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 = input().split()</w:t>
      </w:r>
    </w:p>
    <w:p w:rsidR="00000000" w:rsidDel="00000000" w:rsidP="00000000" w:rsidRDefault="00000000" w:rsidRPr="00000000" w14:paraId="0000147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#print('b: ',b)</w:t>
      </w:r>
    </w:p>
    <w:p w:rsidR="00000000" w:rsidDel="00000000" w:rsidP="00000000" w:rsidRDefault="00000000" w:rsidRPr="00000000" w14:paraId="0000147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#print('num: ',num)</w:t>
      </w:r>
    </w:p>
    <w:p w:rsidR="00000000" w:rsidDel="00000000" w:rsidP="00000000" w:rsidRDefault="00000000" w:rsidRPr="00000000" w14:paraId="0000147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#print('c: ',c)</w:t>
      </w:r>
    </w:p>
    <w:p w:rsidR="00000000" w:rsidDel="00000000" w:rsidP="00000000" w:rsidRDefault="00000000" w:rsidRPr="00000000" w14:paraId="0000147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0   try:</w:t>
      </w:r>
    </w:p>
    <w:p w:rsidR="00000000" w:rsidDel="00000000" w:rsidP="00000000" w:rsidRDefault="00000000" w:rsidRPr="00000000" w14:paraId="0000147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num = b.index('MARKS')</w:t>
      </w:r>
    </w:p>
    <w:p w:rsidR="00000000" w:rsidDel="00000000" w:rsidP="00000000" w:rsidRDefault="00000000" w:rsidRPr="00000000" w14:paraId="0000147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except:</w:t>
      </w:r>
    </w:p>
    <w:p w:rsidR="00000000" w:rsidDel="00000000" w:rsidP="00000000" w:rsidRDefault="00000000" w:rsidRPr="00000000" w14:paraId="0000147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c+=int(b[num])</w:t>
      </w:r>
    </w:p>
    <w:p w:rsidR="00000000" w:rsidDel="00000000" w:rsidP="00000000" w:rsidRDefault="00000000" w:rsidRPr="00000000" w14:paraId="0000147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print(f'%.2f'%(c/a))</w:t>
      </w:r>
    </w:p>
    <w:p w:rsidR="00000000" w:rsidDel="00000000" w:rsidP="00000000" w:rsidRDefault="00000000" w:rsidRPr="00000000" w14:paraId="0000147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7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7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F">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12.4</w:t>
        <w:tab/>
        <w:tab/>
        <w:tab/>
        <w:tab/>
        <w:t xml:space="preserve">Date:</w:t>
      </w:r>
    </w:p>
    <w:p w:rsidR="00000000" w:rsidDel="00000000" w:rsidP="00000000" w:rsidRDefault="00000000" w:rsidRPr="00000000" w14:paraId="00001490">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49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9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Rose manages a personal library with a diverse collection of books. To streamline her library management, she needs a program that can categorize books based on their genres, making it easier to find and organize her collection.</w:t>
      </w:r>
    </w:p>
    <w:p w:rsidR="00000000" w:rsidDel="00000000" w:rsidP="00000000" w:rsidRDefault="00000000" w:rsidRPr="00000000" w14:paraId="000014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Statement:</w:t>
      </w:r>
    </w:p>
    <w:p w:rsidR="00000000" w:rsidDel="00000000" w:rsidP="00000000" w:rsidRDefault="00000000" w:rsidRPr="00000000" w14:paraId="000014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 a Python program that reads a series of book titles and their corresponding genres from user input, categorizes the books by genre using a dictionary, and outputs the list of books under each genre in a formatted manner.</w:t>
      </w:r>
    </w:p>
    <w:p w:rsidR="00000000" w:rsidDel="00000000" w:rsidP="00000000" w:rsidRDefault="00000000" w:rsidRPr="00000000" w14:paraId="000014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Format:</w:t>
      </w:r>
    </w:p>
    <w:p w:rsidR="00000000" w:rsidDel="00000000" w:rsidP="00000000" w:rsidRDefault="00000000" w:rsidRPr="00000000" w14:paraId="000014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input will be provided in lines where each line contains a book title and its genre separated by a comma.</w:t>
      </w:r>
    </w:p>
    <w:p w:rsidR="00000000" w:rsidDel="00000000" w:rsidP="00000000" w:rsidRDefault="00000000" w:rsidRPr="00000000" w14:paraId="000014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terminates with a blank line.</w:t>
      </w:r>
    </w:p>
    <w:p w:rsidR="00000000" w:rsidDel="00000000" w:rsidP="00000000" w:rsidRDefault="00000000" w:rsidRPr="00000000" w14:paraId="000014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Format:</w:t>
      </w:r>
    </w:p>
    <w:p w:rsidR="00000000" w:rsidDel="00000000" w:rsidP="00000000" w:rsidRDefault="00000000" w:rsidRPr="00000000" w14:paraId="000014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each genre, output the genre name followed by a colon and a list of book titles in that genre, separated by commas.</w:t>
      </w:r>
    </w:p>
    <w:p w:rsidR="00000000" w:rsidDel="00000000" w:rsidP="00000000" w:rsidRDefault="00000000" w:rsidRPr="00000000" w14:paraId="000014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Constraints:</w:t>
      </w:r>
    </w:p>
    <w:p w:rsidR="00000000" w:rsidDel="00000000" w:rsidP="00000000" w:rsidRDefault="00000000" w:rsidRPr="00000000" w14:paraId="000014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 titles and genres are strings.</w:t>
      </w:r>
    </w:p>
    <w:p w:rsidR="00000000" w:rsidDel="00000000" w:rsidP="00000000" w:rsidRDefault="00000000" w:rsidRPr="00000000" w14:paraId="000014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 titles can vary in length but will not exceed 100 characters.</w:t>
      </w:r>
    </w:p>
    <w:p w:rsidR="00000000" w:rsidDel="00000000" w:rsidP="00000000" w:rsidRDefault="00000000" w:rsidRPr="00000000" w14:paraId="000014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Genres will not exceed 50 characters.</w:t>
      </w:r>
    </w:p>
    <w:p w:rsidR="00000000" w:rsidDel="00000000" w:rsidP="00000000" w:rsidRDefault="00000000" w:rsidRPr="00000000" w14:paraId="000014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number of input lines (book entries) will not exceed 100 before a blank line is entered.</w:t>
      </w:r>
    </w:p>
    <w:p w:rsidR="00000000" w:rsidDel="00000000" w:rsidP="00000000" w:rsidRDefault="00000000" w:rsidRPr="00000000" w14:paraId="000014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p>
    <w:p w:rsidR="00000000" w:rsidDel="00000000" w:rsidP="00000000" w:rsidRDefault="00000000" w:rsidRPr="00000000" w14:paraId="000014A6">
      <w:pPr>
        <w:spacing w:after="12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For example:</w:t>
      </w:r>
    </w:p>
    <w:tbl>
      <w:tblPr>
        <w:tblStyle w:val="Table55"/>
        <w:tblW w:w="8846.0" w:type="dxa"/>
        <w:jc w:val="left"/>
        <w:tblLayout w:type="fixed"/>
        <w:tblLook w:val="0400"/>
      </w:tblPr>
      <w:tblGrid>
        <w:gridCol w:w="4371"/>
        <w:gridCol w:w="4475"/>
        <w:tblGridChange w:id="0">
          <w:tblGrid>
            <w:gridCol w:w="4371"/>
            <w:gridCol w:w="447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A7">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A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Introduction to Programming, Programming</w:t>
            </w:r>
          </w:p>
          <w:p w:rsidR="00000000" w:rsidDel="00000000" w:rsidP="00000000" w:rsidRDefault="00000000" w:rsidRPr="00000000" w14:paraId="000014A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Advanced Calculus, Mathematics</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A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Programming: Introduction to Programming</w:t>
            </w:r>
          </w:p>
          <w:p w:rsidR="00000000" w:rsidDel="00000000" w:rsidP="00000000" w:rsidRDefault="00000000" w:rsidRPr="00000000" w14:paraId="000014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Mathematics: Advanced Calculus</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A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Fictional Reality, Fiction</w:t>
            </w:r>
          </w:p>
          <w:p w:rsidR="00000000" w:rsidDel="00000000" w:rsidP="00000000" w:rsidRDefault="00000000" w:rsidRPr="00000000" w14:paraId="000014A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Another World, Fiction</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A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Fiction: Fictional Reality, Another World</w:t>
            </w:r>
          </w:p>
        </w:tc>
      </w:tr>
    </w:tbl>
    <w:p w:rsidR="00000000" w:rsidDel="00000000" w:rsidP="00000000" w:rsidRDefault="00000000" w:rsidRPr="00000000" w14:paraId="000014B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C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C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C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C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C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C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C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C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4C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dict={}</w:t>
      </w:r>
    </w:p>
    <w:p w:rsidR="00000000" w:rsidDel="00000000" w:rsidP="00000000" w:rsidRDefault="00000000" w:rsidRPr="00000000" w14:paraId="000014C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while True:</w:t>
      </w:r>
    </w:p>
    <w:p w:rsidR="00000000" w:rsidDel="00000000" w:rsidP="00000000" w:rsidRDefault="00000000" w:rsidRPr="00000000" w14:paraId="000014C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try:</w:t>
      </w:r>
    </w:p>
    <w:p w:rsidR="00000000" w:rsidDel="00000000" w:rsidP="00000000" w:rsidRDefault="00000000" w:rsidRPr="00000000" w14:paraId="000014C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s=input().split(",")</w:t>
      </w:r>
    </w:p>
    <w:p w:rsidR="00000000" w:rsidDel="00000000" w:rsidP="00000000" w:rsidRDefault="00000000" w:rsidRPr="00000000" w14:paraId="000014C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dict[s[1]]=dict.get(s[1],"")+s[0]+", "</w:t>
      </w:r>
    </w:p>
    <w:p w:rsidR="00000000" w:rsidDel="00000000" w:rsidP="00000000" w:rsidRDefault="00000000" w:rsidRPr="00000000" w14:paraId="000014C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except EOFError:</w:t>
      </w:r>
    </w:p>
    <w:p w:rsidR="00000000" w:rsidDel="00000000" w:rsidP="00000000" w:rsidRDefault="00000000" w:rsidRPr="00000000" w14:paraId="000014C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4C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dict.keys():</w:t>
      </w:r>
    </w:p>
    <w:p w:rsidR="00000000" w:rsidDel="00000000" w:rsidP="00000000" w:rsidRDefault="00000000" w:rsidRPr="00000000" w14:paraId="000014D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print(i[1:],end="")</w:t>
      </w:r>
    </w:p>
    <w:p w:rsidR="00000000" w:rsidDel="00000000" w:rsidP="00000000" w:rsidRDefault="00000000" w:rsidRPr="00000000" w14:paraId="000014D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print(":",dict[i][:-2])</w:t>
      </w:r>
    </w:p>
    <w:p w:rsidR="00000000" w:rsidDel="00000000" w:rsidP="00000000" w:rsidRDefault="00000000" w:rsidRPr="00000000" w14:paraId="000014D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14D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1716405"/>
            <wp:effectExtent b="0" l="0" r="0" t="0"/>
            <wp:docPr id="91" name="image16.png"/>
            <a:graphic>
              <a:graphicData uri="http://schemas.openxmlformats.org/drawingml/2006/picture">
                <pic:pic>
                  <pic:nvPicPr>
                    <pic:cNvPr id="0" name="image16.png"/>
                    <pic:cNvPicPr preferRelativeResize="0"/>
                  </pic:nvPicPr>
                  <pic:blipFill>
                    <a:blip r:embed="rId151"/>
                    <a:srcRect b="0" l="0" r="0" t="0"/>
                    <a:stretch>
                      <a:fillRect/>
                    </a:stretch>
                  </pic:blipFill>
                  <pic:spPr>
                    <a:xfrm>
                      <a:off x="0" y="0"/>
                      <a:ext cx="5943600" cy="1716405"/>
                    </a:xfrm>
                    <a:prstGeom prst="rect"/>
                    <a:ln/>
                  </pic:spPr>
                </pic:pic>
              </a:graphicData>
            </a:graphic>
          </wp:inline>
        </w:drawing>
      </w:r>
      <w:r w:rsidDel="00000000" w:rsidR="00000000" w:rsidRPr="00000000">
        <w:rPr>
          <w:rtl w:val="0"/>
        </w:rPr>
      </w:r>
    </w:p>
    <w:p w:rsidR="00000000" w:rsidDel="00000000" w:rsidP="00000000" w:rsidRDefault="00000000" w:rsidRPr="00000000" w14:paraId="000014D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E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E1">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12.5 </w:t>
        <w:tab/>
        <w:tab/>
        <w:tab/>
        <w:tab/>
        <w:t xml:space="preserve">Date:</w:t>
      </w:r>
    </w:p>
    <w:p w:rsidR="00000000" w:rsidDel="00000000" w:rsidP="00000000" w:rsidRDefault="00000000" w:rsidRPr="00000000" w14:paraId="000014E2">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4E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Given an integer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 </w:t>
      </w: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true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if it is a power of three. Otherwise, print </w:t>
      </w: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false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4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integer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power of three, if there exists an integer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such that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 == 3</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superscript"/>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4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p>
    <w:p w:rsidR="00000000" w:rsidDel="00000000" w:rsidP="00000000" w:rsidRDefault="00000000" w:rsidRPr="00000000" w14:paraId="000014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56"/>
        <w:tblW w:w="1583.0" w:type="dxa"/>
        <w:jc w:val="left"/>
        <w:tblLayout w:type="fixed"/>
        <w:tblLook w:val="0400"/>
      </w:tblPr>
      <w:tblGrid>
        <w:gridCol w:w="750"/>
        <w:gridCol w:w="833"/>
        <w:tblGridChange w:id="0">
          <w:tblGrid>
            <w:gridCol w:w="750"/>
            <w:gridCol w:w="83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E8">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E9">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E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27</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E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True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E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E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False</w:t>
            </w:r>
          </w:p>
        </w:tc>
      </w:tr>
    </w:tbl>
    <w:p w:rsidR="00000000" w:rsidDel="00000000" w:rsidP="00000000" w:rsidRDefault="00000000" w:rsidRPr="00000000" w14:paraId="000014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E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0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0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0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0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0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0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0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5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15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range(100):</w:t>
      </w:r>
    </w:p>
    <w:p w:rsidR="00000000" w:rsidDel="00000000" w:rsidP="00000000" w:rsidRDefault="00000000" w:rsidRPr="00000000" w14:paraId="000015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3**i==a:</w:t>
      </w:r>
    </w:p>
    <w:p w:rsidR="00000000" w:rsidDel="00000000" w:rsidP="00000000" w:rsidRDefault="00000000" w:rsidRPr="00000000" w14:paraId="0000150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print(True)</w:t>
      </w:r>
    </w:p>
    <w:p w:rsidR="00000000" w:rsidDel="00000000" w:rsidP="00000000" w:rsidRDefault="00000000" w:rsidRPr="00000000" w14:paraId="0000150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5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150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print(False)</w:t>
      </w:r>
    </w:p>
    <w:p w:rsidR="00000000" w:rsidDel="00000000" w:rsidP="00000000" w:rsidRDefault="00000000" w:rsidRPr="00000000" w14:paraId="0000150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1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151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2526665"/>
            <wp:effectExtent b="0" l="0" r="0" t="0"/>
            <wp:docPr id="90" name="image14.png"/>
            <a:graphic>
              <a:graphicData uri="http://schemas.openxmlformats.org/drawingml/2006/picture">
                <pic:pic>
                  <pic:nvPicPr>
                    <pic:cNvPr id="0" name="image14.png"/>
                    <pic:cNvPicPr preferRelativeResize="0"/>
                  </pic:nvPicPr>
                  <pic:blipFill>
                    <a:blip r:embed="rId152"/>
                    <a:srcRect b="0" l="0" r="0" t="0"/>
                    <a:stretch>
                      <a:fillRect/>
                    </a:stretch>
                  </pic:blipFill>
                  <pic:spPr>
                    <a:xfrm>
                      <a:off x="0" y="0"/>
                      <a:ext cx="5943600" cy="2526665"/>
                    </a:xfrm>
                    <a:prstGeom prst="rect"/>
                    <a:ln/>
                  </pic:spPr>
                </pic:pic>
              </a:graphicData>
            </a:graphic>
          </wp:inline>
        </w:drawing>
      </w:r>
      <w:r w:rsidDel="00000000" w:rsidR="00000000" w:rsidRPr="00000000">
        <w:rPr>
          <w:rtl w:val="0"/>
        </w:rPr>
      </w:r>
    </w:p>
    <w:p w:rsidR="00000000" w:rsidDel="00000000" w:rsidP="00000000" w:rsidRDefault="00000000" w:rsidRPr="00000000" w14:paraId="0000151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1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1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1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1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1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18">
      <w:pPr>
        <w:spacing w:after="120" w:line="240" w:lineRule="auto"/>
        <w:rPr>
          <w:rFonts w:ascii="Century Schoolbook" w:cs="Century Schoolbook" w:eastAsia="Century Schoolbook" w:hAnsi="Century Schoolbook"/>
          <w:sz w:val="23"/>
          <w:szCs w:val="23"/>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entury Schoolbook"/>
  <w:font w:name="Arial"/>
  <w:font w:name="Quattrocento Sans"/>
  <w:font w:name="Consolas"/>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519">
    <w:pPr>
      <w:pBdr>
        <w:top w:space="0" w:sz="0" w:val="nil"/>
        <w:left w:space="0" w:sz="0" w:val="nil"/>
        <w:bottom w:space="0" w:sz="0" w:val="nil"/>
        <w:right w:space="0" w:sz="0" w:val="nil"/>
        <w:between w:space="0" w:sz="0" w:val="nil"/>
      </w:pBdr>
      <w:tabs>
        <w:tab w:val="center" w:leader="none" w:pos="4680"/>
        <w:tab w:val="right" w:leader="none" w:pos="9360"/>
        <w:tab w:val="left" w:leader="none" w:pos="9360"/>
      </w:tabs>
      <w:spacing w:after="0" w:line="240" w:lineRule="auto"/>
      <w:jc w:val="center"/>
      <w:rPr>
        <w:color w:val="000000"/>
        <w:sz w:val="23"/>
        <w:szCs w:val="23"/>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-203198</wp:posOffset>
              </wp:positionH>
              <wp:positionV relativeFrom="paragraph">
                <wp:posOffset>101600</wp:posOffset>
              </wp:positionV>
              <wp:extent cx="6238875" cy="38100"/>
              <wp:effectExtent b="0" l="0" r="0" t="0"/>
              <wp:wrapNone/>
              <wp:docPr id="12" name=""/>
              <a:graphic>
                <a:graphicData uri="http://schemas.microsoft.com/office/word/2010/wordprocessingShape">
                  <wps:wsp>
                    <wps:cNvCnPr/>
                    <wps:spPr>
                      <a:xfrm>
                        <a:off x="0" y="0"/>
                        <a:ext cx="6238875" cy="38100"/>
                      </a:xfrm>
                      <a:prstGeom prst="straightConnector1">
                        <a:avLst/>
                      </a:prstGeom>
                      <a:noFill/>
                      <a:ln cap="flat" cmpd="sng" w="9525">
                        <a:solidFill>
                          <a:schemeClr val="dk1"/>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-203198</wp:posOffset>
              </wp:positionH>
              <wp:positionV relativeFrom="paragraph">
                <wp:posOffset>101600</wp:posOffset>
              </wp:positionV>
              <wp:extent cx="6238875" cy="38100"/>
              <wp:effectExtent b="0" l="0" r="0" t="0"/>
              <wp:wrapNone/>
              <wp:docPr id="12" name="image20.png"/>
              <a:graphic>
                <a:graphicData uri="http://schemas.openxmlformats.org/drawingml/2006/picture">
                  <pic:pic>
                    <pic:nvPicPr>
                      <pic:cNvPr id="0" name="image20.png"/>
                      <pic:cNvPicPr preferRelativeResize="0"/>
                    </pic:nvPicPr>
                    <pic:blipFill>
                      <a:blip r:embed="rId1"/>
                      <a:srcRect b="0" l="0" r="0" t="0"/>
                      <a:stretch>
                        <a:fillRect/>
                      </a:stretch>
                    </pic:blipFill>
                    <pic:spPr>
                      <a:xfrm>
                        <a:off x="0" y="0"/>
                        <a:ext cx="6238875" cy="381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5651500</wp:posOffset>
              </wp:positionH>
              <wp:positionV relativeFrom="paragraph">
                <wp:posOffset>152400</wp:posOffset>
              </wp:positionV>
              <wp:extent cx="428625" cy="247650"/>
              <wp:effectExtent b="0" l="0" r="0" t="0"/>
              <wp:wrapNone/>
              <wp:docPr id="50" name=""/>
              <a:graphic>
                <a:graphicData uri="http://schemas.microsoft.com/office/word/2010/wordprocessingShape">
                  <wps:wsp>
                    <wps:cNvSpPr/>
                    <wps:spPr>
                      <a:xfrm>
                        <a:off x="0" y="0"/>
                        <a:ext cx="428625" cy="247650"/>
                      </a:xfrm>
                      <a:prstGeom prst="rect">
                        <a:avLst/>
                      </a:prstGeom>
                      <a:solidFill>
                        <a:schemeClr val="accent6"/>
                      </a:solidFill>
                      <a:ln cap="flat" cmpd="sng" w="12700">
                        <a:solidFill>
                          <a:srgbClr val="517E33"/>
                        </a:solidFill>
                        <a:prstDash val="solid"/>
                        <a:miter lim="800000"/>
                        <a:headEnd len="sm" w="sm" type="none"/>
                        <a:tailEnd len="sm" w="sm" type="none"/>
                      </a:ln>
                    </wps:spPr>
                    <wps:txbx>
                      <w:txbxContent>
                        <w:p w:rsidR="00184323" w:rsidDel="00000000" w:rsidP="00000000" w:rsidRDefault="00000000" w:rsidRPr="00000000" w14:paraId="0E5DF410" w14:textId="77777777">
                          <w:pPr>
                            <w:spacing w:line="258" w:lineRule="auto"/>
                            <w:jc w:val="center"/>
                            <w:textDirection w:val="btLr"/>
                          </w:pPr>
                          <w:r w:rsidDel="00000000" w:rsidR="00000000" w:rsidRPr="00000000">
                            <w:rPr>
                              <w:rFonts w:ascii="Century Schoolbook" w:cs="Century Schoolbook" w:eastAsia="Century Schoolbook" w:hAnsi="Century Schoolbook"/>
                              <w:color w:val="000000"/>
                              <w:sz w:val="18"/>
                            </w:rPr>
                            <w:t xml:space="preserve"> PAGE    \* MERGEFORMAT 10</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5651500</wp:posOffset>
              </wp:positionH>
              <wp:positionV relativeFrom="paragraph">
                <wp:posOffset>152400</wp:posOffset>
              </wp:positionV>
              <wp:extent cx="428625" cy="247650"/>
              <wp:effectExtent b="0" l="0" r="0" t="0"/>
              <wp:wrapNone/>
              <wp:docPr id="50" name="image102.png"/>
              <a:graphic>
                <a:graphicData uri="http://schemas.openxmlformats.org/drawingml/2006/picture">
                  <pic:pic>
                    <pic:nvPicPr>
                      <pic:cNvPr id="0" name="image102.png"/>
                      <pic:cNvPicPr preferRelativeResize="0"/>
                    </pic:nvPicPr>
                    <pic:blipFill>
                      <a:blip r:embed="rId2"/>
                      <a:srcRect b="0" l="0" r="0" t="0"/>
                      <a:stretch>
                        <a:fillRect/>
                      </a:stretch>
                    </pic:blipFill>
                    <pic:spPr>
                      <a:xfrm>
                        <a:off x="0" y="0"/>
                        <a:ext cx="428625" cy="247650"/>
                      </a:xfrm>
                      <a:prstGeom prst="rect"/>
                      <a:ln/>
                    </pic:spPr>
                  </pic:pic>
                </a:graphicData>
              </a:graphic>
            </wp:anchor>
          </w:drawing>
        </mc:Fallback>
      </mc:AlternateContent>
    </w:r>
  </w:p>
  <w:p w:rsidR="00000000" w:rsidDel="00000000" w:rsidP="00000000" w:rsidRDefault="00000000" w:rsidRPr="00000000" w14:paraId="0000151A">
    <w:pPr>
      <w:pBdr>
        <w:top w:space="0" w:sz="0" w:val="nil"/>
        <w:left w:space="0" w:sz="0" w:val="nil"/>
        <w:bottom w:space="0" w:sz="0" w:val="nil"/>
        <w:right w:space="0" w:sz="0" w:val="nil"/>
        <w:between w:space="0" w:sz="0" w:val="nil"/>
      </w:pBdr>
      <w:tabs>
        <w:tab w:val="center" w:leader="none" w:pos="4680"/>
        <w:tab w:val="right" w:leader="none" w:pos="9360"/>
        <w:tab w:val="left" w:leader="none" w:pos="9360"/>
      </w:tabs>
      <w:spacing w:after="0" w:line="240" w:lineRule="auto"/>
      <w:ind w:hanging="450"/>
      <w:jc w:val="right"/>
      <w:rPr>
        <w:rFonts w:ascii="Century Schoolbook" w:cs="Century Schoolbook" w:eastAsia="Century Schoolbook" w:hAnsi="Century Schoolbook"/>
        <w:color w:val="000000"/>
        <w:sz w:val="20"/>
        <w:szCs w:val="20"/>
      </w:rPr>
    </w:pPr>
    <w:r w:rsidDel="00000000" w:rsidR="00000000" w:rsidRPr="00000000">
      <w:rPr>
        <w:rFonts w:ascii="Century Schoolbook" w:cs="Century Schoolbook" w:eastAsia="Century Schoolbook" w:hAnsi="Century Schoolbook"/>
        <w:b w:val="1"/>
        <w:color w:val="000000"/>
        <w:sz w:val="20"/>
        <w:szCs w:val="20"/>
        <w:rtl w:val="0"/>
      </w:rPr>
      <w:t xml:space="preserve">Department of Computer Science and Engineering</w:t>
    </w:r>
    <w:r w:rsidDel="00000000" w:rsidR="00000000" w:rsidRPr="00000000">
      <w:rPr>
        <w:rFonts w:ascii="Century Schoolbook" w:cs="Century Schoolbook" w:eastAsia="Century Schoolbook" w:hAnsi="Century Schoolbook"/>
        <w:color w:val="000000"/>
        <w:sz w:val="20"/>
        <w:szCs w:val="20"/>
        <w:rtl w:val="0"/>
      </w:rPr>
      <w:t xml:space="preserve"> | </w:t>
    </w:r>
    <w:r w:rsidDel="00000000" w:rsidR="00000000" w:rsidRPr="00000000">
      <w:rPr>
        <w:rFonts w:ascii="Century Schoolbook" w:cs="Century Schoolbook" w:eastAsia="Century Schoolbook" w:hAnsi="Century Schoolbook"/>
        <w:b w:val="1"/>
        <w:color w:val="000000"/>
        <w:sz w:val="20"/>
        <w:szCs w:val="20"/>
        <w:rtl w:val="0"/>
      </w:rPr>
      <w:t xml:space="preserve">Rajalakshmi Engineering College </w:t>
    </w:r>
    <w:r w:rsidDel="00000000" w:rsidR="00000000" w:rsidRPr="00000000">
      <w:rPr>
        <w:rFonts w:ascii="Century Schoolbook" w:cs="Century Schoolbook" w:eastAsia="Century Schoolbook" w:hAnsi="Century Schoolbook"/>
        <w:color w:val="000000"/>
        <w:sz w:val="20"/>
        <w:szCs w:val="20"/>
        <w:rtl w:val="0"/>
      </w:rPr>
      <w:t xml:space="preserve">       .</w:t>
    </w:r>
  </w:p>
  <w:p w:rsidR="00000000" w:rsidDel="00000000" w:rsidP="00000000" w:rsidRDefault="00000000" w:rsidRPr="00000000" w14:paraId="0000151B">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7">
    <w:basedOn w:val="TableNormal"/>
    <w:tblPr>
      <w:tblStyleRowBandSize w:val="1"/>
      <w:tblStyleColBandSize w:val="1"/>
      <w:tblCellMar>
        <w:top w:w="15.0" w:type="dxa"/>
        <w:left w:w="15.0" w:type="dxa"/>
        <w:bottom w:w="15.0" w:type="dxa"/>
        <w:right w:w="15.0" w:type="dxa"/>
      </w:tblCellMar>
    </w:tblPr>
  </w:style>
  <w:style w:type="table" w:styleId="Table48">
    <w:basedOn w:val="TableNormal"/>
    <w:tblPr>
      <w:tblStyleRowBandSize w:val="1"/>
      <w:tblStyleColBandSize w:val="1"/>
      <w:tblCellMar>
        <w:top w:w="15.0" w:type="dxa"/>
        <w:left w:w="15.0" w:type="dxa"/>
        <w:bottom w:w="15.0" w:type="dxa"/>
        <w:right w:w="15.0" w:type="dxa"/>
      </w:tblCellMar>
    </w:tblPr>
  </w:style>
  <w:style w:type="table" w:styleId="Table49">
    <w:basedOn w:val="TableNormal"/>
    <w:tblPr>
      <w:tblStyleRowBandSize w:val="1"/>
      <w:tblStyleColBandSize w:val="1"/>
      <w:tblCellMar>
        <w:top w:w="15.0" w:type="dxa"/>
        <w:left w:w="15.0" w:type="dxa"/>
        <w:bottom w:w="15.0" w:type="dxa"/>
        <w:right w:w="15.0" w:type="dxa"/>
      </w:tblCellMar>
    </w:tblPr>
  </w:style>
  <w:style w:type="table" w:styleId="Table50">
    <w:basedOn w:val="TableNormal"/>
    <w:tblPr>
      <w:tblStyleRowBandSize w:val="1"/>
      <w:tblStyleColBandSize w:val="1"/>
      <w:tblCellMar>
        <w:top w:w="15.0" w:type="dxa"/>
        <w:left w:w="15.0" w:type="dxa"/>
        <w:bottom w:w="15.0" w:type="dxa"/>
        <w:right w:w="15.0" w:type="dxa"/>
      </w:tblCellMar>
    </w:tblPr>
  </w:style>
  <w:style w:type="table" w:styleId="Table51">
    <w:basedOn w:val="TableNormal"/>
    <w:tblPr>
      <w:tblStyleRowBandSize w:val="1"/>
      <w:tblStyleColBandSize w:val="1"/>
      <w:tblCellMar>
        <w:top w:w="15.0" w:type="dxa"/>
        <w:left w:w="15.0" w:type="dxa"/>
        <w:bottom w:w="15.0" w:type="dxa"/>
        <w:right w:w="15.0" w:type="dxa"/>
      </w:tblCellMar>
    </w:tblPr>
  </w:style>
  <w:style w:type="table" w:styleId="Table52">
    <w:basedOn w:val="TableNormal"/>
    <w:tblPr>
      <w:tblStyleRowBandSize w:val="1"/>
      <w:tblStyleColBandSize w:val="1"/>
      <w:tblCellMar>
        <w:top w:w="15.0" w:type="dxa"/>
        <w:left w:w="15.0" w:type="dxa"/>
        <w:bottom w:w="15.0" w:type="dxa"/>
        <w:right w:w="15.0" w:type="dxa"/>
      </w:tblCellMar>
    </w:tblPr>
  </w:style>
  <w:style w:type="table" w:styleId="Table53">
    <w:basedOn w:val="TableNormal"/>
    <w:tblPr>
      <w:tblStyleRowBandSize w:val="1"/>
      <w:tblStyleColBandSize w:val="1"/>
      <w:tblCellMar>
        <w:top w:w="15.0" w:type="dxa"/>
        <w:left w:w="15.0" w:type="dxa"/>
        <w:bottom w:w="15.0" w:type="dxa"/>
        <w:right w:w="15.0" w:type="dxa"/>
      </w:tblCellMar>
    </w:tblPr>
  </w:style>
  <w:style w:type="table" w:styleId="Table54">
    <w:basedOn w:val="TableNormal"/>
    <w:tblPr>
      <w:tblStyleRowBandSize w:val="1"/>
      <w:tblStyleColBandSize w:val="1"/>
      <w:tblCellMar>
        <w:top w:w="15.0" w:type="dxa"/>
        <w:left w:w="15.0" w:type="dxa"/>
        <w:bottom w:w="15.0" w:type="dxa"/>
        <w:right w:w="15.0" w:type="dxa"/>
      </w:tblCellMar>
    </w:tblPr>
  </w:style>
  <w:style w:type="table" w:styleId="Table55">
    <w:basedOn w:val="TableNormal"/>
    <w:tblPr>
      <w:tblStyleRowBandSize w:val="1"/>
      <w:tblStyleColBandSize w:val="1"/>
      <w:tblCellMar>
        <w:top w:w="15.0" w:type="dxa"/>
        <w:left w:w="15.0" w:type="dxa"/>
        <w:bottom w:w="15.0" w:type="dxa"/>
        <w:right w:w="15.0" w:type="dxa"/>
      </w:tblCellMar>
    </w:tblPr>
  </w:style>
  <w:style w:type="table" w:styleId="Table56">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ajalakshmicolleges.net/moodle/mod/quiz/view.php?id=5707" TargetMode="External"/><Relationship Id="rId42" Type="http://schemas.openxmlformats.org/officeDocument/2006/relationships/hyperlink" Target="https://www.rajalakshmicolleges.net/moodle/mod/quiz/view.php?id=5708" TargetMode="External"/><Relationship Id="rId41" Type="http://schemas.openxmlformats.org/officeDocument/2006/relationships/image" Target="media/image37.png"/><Relationship Id="rId44" Type="http://schemas.openxmlformats.org/officeDocument/2006/relationships/hyperlink" Target="https://www.rajalakshmicolleges.net/moodle/mod/quiz/view.php?id=5709" TargetMode="External"/><Relationship Id="rId43" Type="http://schemas.openxmlformats.org/officeDocument/2006/relationships/image" Target="media/image39.png"/><Relationship Id="rId46" Type="http://schemas.openxmlformats.org/officeDocument/2006/relationships/hyperlink" Target="https://www.rajalakshmicolleges.net/moodle/mod/quiz/view.php?id=5710" TargetMode="External"/><Relationship Id="rId45" Type="http://schemas.openxmlformats.org/officeDocument/2006/relationships/image" Target="media/image4.png"/><Relationship Id="rId107" Type="http://schemas.openxmlformats.org/officeDocument/2006/relationships/image" Target="media/image94.png"/><Relationship Id="rId106" Type="http://schemas.openxmlformats.org/officeDocument/2006/relationships/image" Target="media/image157.png"/><Relationship Id="rId105" Type="http://schemas.openxmlformats.org/officeDocument/2006/relationships/image" Target="media/image155.png"/><Relationship Id="rId104" Type="http://schemas.openxmlformats.org/officeDocument/2006/relationships/image" Target="media/image166.png"/><Relationship Id="rId109" Type="http://schemas.openxmlformats.org/officeDocument/2006/relationships/image" Target="media/image90.png"/><Relationship Id="rId108" Type="http://schemas.openxmlformats.org/officeDocument/2006/relationships/image" Target="media/image96.png"/><Relationship Id="rId48" Type="http://schemas.openxmlformats.org/officeDocument/2006/relationships/hyperlink" Target="https://www.rajalakshmicolleges.net/moodle/mod/quiz/view.php?id=5711" TargetMode="External"/><Relationship Id="rId47" Type="http://schemas.openxmlformats.org/officeDocument/2006/relationships/image" Target="media/image5.png"/><Relationship Id="rId49" Type="http://schemas.openxmlformats.org/officeDocument/2006/relationships/hyperlink" Target="https://www.rajalakshmicolleges.net/moodle/mod/quiz/view.php?id=5753" TargetMode="External"/><Relationship Id="rId103" Type="http://schemas.openxmlformats.org/officeDocument/2006/relationships/image" Target="media/image160.png"/><Relationship Id="rId102" Type="http://schemas.openxmlformats.org/officeDocument/2006/relationships/image" Target="media/image171.png"/><Relationship Id="rId101" Type="http://schemas.openxmlformats.org/officeDocument/2006/relationships/image" Target="media/image129.png"/><Relationship Id="rId100" Type="http://schemas.openxmlformats.org/officeDocument/2006/relationships/image" Target="media/image127.png"/><Relationship Id="rId31" Type="http://schemas.openxmlformats.org/officeDocument/2006/relationships/image" Target="media/image139.png"/><Relationship Id="rId30" Type="http://schemas.openxmlformats.org/officeDocument/2006/relationships/image" Target="media/image137.png"/><Relationship Id="rId33" Type="http://schemas.openxmlformats.org/officeDocument/2006/relationships/hyperlink" Target="https://www.rajalakshmicolleges.net/moodle/mod/quiz/view.php?id=6030" TargetMode="External"/><Relationship Id="rId32" Type="http://schemas.openxmlformats.org/officeDocument/2006/relationships/image" Target="media/image140.png"/><Relationship Id="rId35" Type="http://schemas.openxmlformats.org/officeDocument/2006/relationships/hyperlink" Target="https://www.rajalakshmicolleges.net/moodle/mod/quiz/view.php?id=6031" TargetMode="External"/><Relationship Id="rId34" Type="http://schemas.openxmlformats.org/officeDocument/2006/relationships/image" Target="media/image34.png"/><Relationship Id="rId37" Type="http://schemas.openxmlformats.org/officeDocument/2006/relationships/hyperlink" Target="https://www.rajalakshmicolleges.net/moodle/course/view.php?id=84#section-3" TargetMode="External"/><Relationship Id="rId36" Type="http://schemas.openxmlformats.org/officeDocument/2006/relationships/image" Target="media/image35.png"/><Relationship Id="rId39" Type="http://schemas.openxmlformats.org/officeDocument/2006/relationships/image" Target="media/image36.png"/><Relationship Id="rId38" Type="http://schemas.openxmlformats.org/officeDocument/2006/relationships/hyperlink" Target="https://www.rajalakshmicolleges.net/moodle/mod/quiz/view.php?id=5706" TargetMode="External"/><Relationship Id="rId20" Type="http://schemas.openxmlformats.org/officeDocument/2006/relationships/hyperlink" Target="https://www.rajalakshmicolleges.net/moodle/mod/quiz/view.php?id=5695" TargetMode="External"/><Relationship Id="rId22" Type="http://schemas.openxmlformats.org/officeDocument/2006/relationships/hyperlink" Target="https://www.rajalakshmicolleges.net/moodle/mod/quiz/view.php?id=5696" TargetMode="External"/><Relationship Id="rId21" Type="http://schemas.openxmlformats.org/officeDocument/2006/relationships/image" Target="media/image172.png"/><Relationship Id="rId24" Type="http://schemas.openxmlformats.org/officeDocument/2006/relationships/hyperlink" Target="https://www.rajalakshmicolleges.net/moodle/mod/quiz/view.php?id=5697" TargetMode="External"/><Relationship Id="rId23" Type="http://schemas.openxmlformats.org/officeDocument/2006/relationships/image" Target="media/image174.png"/><Relationship Id="rId129" Type="http://schemas.openxmlformats.org/officeDocument/2006/relationships/image" Target="media/image53.png"/><Relationship Id="rId128" Type="http://schemas.openxmlformats.org/officeDocument/2006/relationships/hyperlink" Target="https://www.rajalakshmicolleges.net/moodle/mod/quiz/view.php?id=5127" TargetMode="External"/><Relationship Id="rId127" Type="http://schemas.openxmlformats.org/officeDocument/2006/relationships/hyperlink" Target="https://www.rajalakshmicolleges.net/moodle/mod/quiz/view.php?id=5127" TargetMode="External"/><Relationship Id="rId126" Type="http://schemas.openxmlformats.org/officeDocument/2006/relationships/hyperlink" Target="https://www.rajalakshmicolleges.net/moodle/mod/quiz/view.php?id=5780" TargetMode="External"/><Relationship Id="rId26" Type="http://schemas.openxmlformats.org/officeDocument/2006/relationships/hyperlink" Target="https://www.rajalakshmicolleges.net/moodle/mod/quiz/view.php?id=5698" TargetMode="External"/><Relationship Id="rId121" Type="http://schemas.openxmlformats.org/officeDocument/2006/relationships/image" Target="media/image112.png"/><Relationship Id="rId25" Type="http://schemas.openxmlformats.org/officeDocument/2006/relationships/image" Target="media/image175.png"/><Relationship Id="rId120" Type="http://schemas.openxmlformats.org/officeDocument/2006/relationships/image" Target="media/image109.png"/><Relationship Id="rId28" Type="http://schemas.openxmlformats.org/officeDocument/2006/relationships/hyperlink" Target="https://www.rajalakshmicolleges.net/moodle/mod/quiz/view.php?id=5699" TargetMode="External"/><Relationship Id="rId27" Type="http://schemas.openxmlformats.org/officeDocument/2006/relationships/image" Target="media/image134.png"/><Relationship Id="rId125" Type="http://schemas.openxmlformats.org/officeDocument/2006/relationships/image" Target="media/image50.png"/><Relationship Id="rId29" Type="http://schemas.openxmlformats.org/officeDocument/2006/relationships/image" Target="media/image135.png"/><Relationship Id="rId124" Type="http://schemas.openxmlformats.org/officeDocument/2006/relationships/hyperlink" Target="https://www.rajalakshmicolleges.net/moodle/mod/quiz/view.php?id=5717" TargetMode="External"/><Relationship Id="rId123" Type="http://schemas.openxmlformats.org/officeDocument/2006/relationships/hyperlink" Target="https://www.rajalakshmicolleges.net/moodle/mod/quiz/view.php?id=5717" TargetMode="External"/><Relationship Id="rId122" Type="http://schemas.openxmlformats.org/officeDocument/2006/relationships/image" Target="media/image105.png"/><Relationship Id="rId95" Type="http://schemas.openxmlformats.org/officeDocument/2006/relationships/image" Target="media/image28.png"/><Relationship Id="rId94" Type="http://schemas.openxmlformats.org/officeDocument/2006/relationships/image" Target="media/image27.png"/><Relationship Id="rId97" Type="http://schemas.openxmlformats.org/officeDocument/2006/relationships/image" Target="media/image136.png"/><Relationship Id="rId96" Type="http://schemas.openxmlformats.org/officeDocument/2006/relationships/image" Target="media/image24.png"/><Relationship Id="rId11" Type="http://schemas.openxmlformats.org/officeDocument/2006/relationships/image" Target="media/image156.png"/><Relationship Id="rId99" Type="http://schemas.openxmlformats.org/officeDocument/2006/relationships/image" Target="media/image131.png"/><Relationship Id="rId10" Type="http://schemas.openxmlformats.org/officeDocument/2006/relationships/hyperlink" Target="https://www.rajalakshmicolleges.net/moodle/mod/quiz/view.php?id=6374" TargetMode="External"/><Relationship Id="rId98" Type="http://schemas.openxmlformats.org/officeDocument/2006/relationships/image" Target="media/image130.png"/><Relationship Id="rId13" Type="http://schemas.openxmlformats.org/officeDocument/2006/relationships/hyperlink" Target="https://www.rajalakshmicolleges.net/moodle/mod/quiz/view.php?id=6376" TargetMode="External"/><Relationship Id="rId12" Type="http://schemas.openxmlformats.org/officeDocument/2006/relationships/image" Target="media/image158.png"/><Relationship Id="rId91" Type="http://schemas.openxmlformats.org/officeDocument/2006/relationships/image" Target="media/image169.png"/><Relationship Id="rId90" Type="http://schemas.openxmlformats.org/officeDocument/2006/relationships/image" Target="media/image167.png"/><Relationship Id="rId93" Type="http://schemas.openxmlformats.org/officeDocument/2006/relationships/image" Target="media/image33.png"/><Relationship Id="rId92" Type="http://schemas.openxmlformats.org/officeDocument/2006/relationships/image" Target="media/image30.png"/><Relationship Id="rId118" Type="http://schemas.openxmlformats.org/officeDocument/2006/relationships/image" Target="media/image118.png"/><Relationship Id="rId117" Type="http://schemas.openxmlformats.org/officeDocument/2006/relationships/image" Target="media/image115.png"/><Relationship Id="rId116" Type="http://schemas.openxmlformats.org/officeDocument/2006/relationships/image" Target="media/image84.png"/><Relationship Id="rId115" Type="http://schemas.openxmlformats.org/officeDocument/2006/relationships/hyperlink" Target="https://www.rajalakshmicolleges.net/moodle/mod/quiz/view.php?id=5127" TargetMode="External"/><Relationship Id="rId119" Type="http://schemas.openxmlformats.org/officeDocument/2006/relationships/image" Target="media/image116.png"/><Relationship Id="rId15" Type="http://schemas.openxmlformats.org/officeDocument/2006/relationships/hyperlink" Target="https://www.rajalakshmicolleges.net/moodle/mod/quiz/view.php?id=6378" TargetMode="External"/><Relationship Id="rId110" Type="http://schemas.openxmlformats.org/officeDocument/2006/relationships/hyperlink" Target="http://118.185.187.137/moodle/mod/resource/view.php?id=734" TargetMode="External"/><Relationship Id="rId14" Type="http://schemas.openxmlformats.org/officeDocument/2006/relationships/image" Target="media/image164.png"/><Relationship Id="rId17" Type="http://schemas.openxmlformats.org/officeDocument/2006/relationships/hyperlink" Target="https://www.rajalakshmicolleges.net/moodle/mod/quiz/view.php?id=6379" TargetMode="External"/><Relationship Id="rId16" Type="http://schemas.openxmlformats.org/officeDocument/2006/relationships/image" Target="media/image168.png"/><Relationship Id="rId19" Type="http://schemas.openxmlformats.org/officeDocument/2006/relationships/hyperlink" Target="https://www.rajalakshmicolleges.net/moodle/course/view.php?id=84#section-2" TargetMode="External"/><Relationship Id="rId114" Type="http://schemas.openxmlformats.org/officeDocument/2006/relationships/hyperlink" Target="https://www.rajalakshmicolleges.net/moodle/mod/quiz/view.php?id=5127" TargetMode="External"/><Relationship Id="rId18" Type="http://schemas.openxmlformats.org/officeDocument/2006/relationships/image" Target="media/image170.png"/><Relationship Id="rId113" Type="http://schemas.openxmlformats.org/officeDocument/2006/relationships/hyperlink" Target="https://www.rajalakshmicolleges.net/moodle/mod/quiz/view.php?id=5127" TargetMode="External"/><Relationship Id="rId112" Type="http://schemas.openxmlformats.org/officeDocument/2006/relationships/hyperlink" Target="https://www.rajalakshmicolleges.net/moodle/mod/quiz/view.php?id=5127" TargetMode="External"/><Relationship Id="rId111" Type="http://schemas.openxmlformats.org/officeDocument/2006/relationships/image" Target="media/image92.png"/><Relationship Id="rId84" Type="http://schemas.openxmlformats.org/officeDocument/2006/relationships/image" Target="media/image93.png"/><Relationship Id="rId83" Type="http://schemas.openxmlformats.org/officeDocument/2006/relationships/image" Target="media/image91.png"/><Relationship Id="rId86" Type="http://schemas.openxmlformats.org/officeDocument/2006/relationships/image" Target="media/image85.png"/><Relationship Id="rId85" Type="http://schemas.openxmlformats.org/officeDocument/2006/relationships/image" Target="media/image95.png"/><Relationship Id="rId88" Type="http://schemas.openxmlformats.org/officeDocument/2006/relationships/image" Target="media/image89.png"/><Relationship Id="rId150" Type="http://schemas.openxmlformats.org/officeDocument/2006/relationships/image" Target="media/image10.png"/><Relationship Id="rId87" Type="http://schemas.openxmlformats.org/officeDocument/2006/relationships/image" Target="media/image86.png"/><Relationship Id="rId89" Type="http://schemas.openxmlformats.org/officeDocument/2006/relationships/image" Target="media/image161.png"/><Relationship Id="rId80" Type="http://schemas.openxmlformats.org/officeDocument/2006/relationships/footer" Target="footer1.xml"/><Relationship Id="rId82" Type="http://schemas.openxmlformats.org/officeDocument/2006/relationships/hyperlink" Target="http://118.185.187.137/moodle/mod/resource/view.php?id=732" TargetMode="External"/><Relationship Id="rId81" Type="http://schemas.openxmlformats.org/officeDocument/2006/relationships/image" Target="media/image10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7.png"/><Relationship Id="rId4" Type="http://schemas.openxmlformats.org/officeDocument/2006/relationships/numbering" Target="numbering.xml"/><Relationship Id="rId148" Type="http://schemas.openxmlformats.org/officeDocument/2006/relationships/image" Target="media/image70.png"/><Relationship Id="rId9" Type="http://schemas.openxmlformats.org/officeDocument/2006/relationships/image" Target="media/image153.png"/><Relationship Id="rId143" Type="http://schemas.openxmlformats.org/officeDocument/2006/relationships/image" Target="media/image72.png"/><Relationship Id="rId142" Type="http://schemas.openxmlformats.org/officeDocument/2006/relationships/image" Target="media/image78.png"/><Relationship Id="rId141" Type="http://schemas.openxmlformats.org/officeDocument/2006/relationships/image" Target="media/image41.png"/><Relationship Id="rId140" Type="http://schemas.openxmlformats.org/officeDocument/2006/relationships/hyperlink" Target="http://118.185.187.137/moodle/mod/resource/view.php?id=1068" TargetMode="External"/><Relationship Id="rId5" Type="http://schemas.openxmlformats.org/officeDocument/2006/relationships/styles" Target="styles.xml"/><Relationship Id="rId147" Type="http://schemas.openxmlformats.org/officeDocument/2006/relationships/image" Target="media/image64.png"/><Relationship Id="rId6" Type="http://schemas.openxmlformats.org/officeDocument/2006/relationships/image" Target="media/image151.png"/><Relationship Id="rId146" Type="http://schemas.openxmlformats.org/officeDocument/2006/relationships/image" Target="media/image66.png"/><Relationship Id="rId7" Type="http://schemas.openxmlformats.org/officeDocument/2006/relationships/image" Target="media/image146.png"/><Relationship Id="rId145" Type="http://schemas.openxmlformats.org/officeDocument/2006/relationships/image" Target="media/image74.png"/><Relationship Id="rId8" Type="http://schemas.openxmlformats.org/officeDocument/2006/relationships/hyperlink" Target="https://www.rajalakshmicolleges.net/moodle/mod/quiz/view.php?id=6373" TargetMode="External"/><Relationship Id="rId144" Type="http://schemas.openxmlformats.org/officeDocument/2006/relationships/image" Target="media/image76.png"/><Relationship Id="rId73" Type="http://schemas.openxmlformats.org/officeDocument/2006/relationships/image" Target="media/image43.png"/><Relationship Id="rId72" Type="http://schemas.openxmlformats.org/officeDocument/2006/relationships/image" Target="media/image54.png"/><Relationship Id="rId75" Type="http://schemas.openxmlformats.org/officeDocument/2006/relationships/hyperlink" Target="https://www.rajalakshmicolleges.net/moodle/course/view.php?id=84#section-5" TargetMode="External"/><Relationship Id="rId74" Type="http://schemas.openxmlformats.org/officeDocument/2006/relationships/image" Target="media/image110.png"/><Relationship Id="rId77" Type="http://schemas.openxmlformats.org/officeDocument/2006/relationships/image" Target="media/image114.png"/><Relationship Id="rId76" Type="http://schemas.openxmlformats.org/officeDocument/2006/relationships/image" Target="media/image113.png"/><Relationship Id="rId79" Type="http://schemas.openxmlformats.org/officeDocument/2006/relationships/image" Target="media/image106.png"/><Relationship Id="rId78" Type="http://schemas.openxmlformats.org/officeDocument/2006/relationships/image" Target="media/image117.png"/><Relationship Id="rId71" Type="http://schemas.openxmlformats.org/officeDocument/2006/relationships/image" Target="media/image51.png"/><Relationship Id="rId70" Type="http://schemas.openxmlformats.org/officeDocument/2006/relationships/image" Target="media/image49.png"/><Relationship Id="rId139" Type="http://schemas.openxmlformats.org/officeDocument/2006/relationships/image" Target="media/image48.png"/><Relationship Id="rId138" Type="http://schemas.openxmlformats.org/officeDocument/2006/relationships/hyperlink" Target="http://118.185.187.137/moodle/mod/resource/view.php?id=1068" TargetMode="External"/><Relationship Id="rId137" Type="http://schemas.openxmlformats.org/officeDocument/2006/relationships/hyperlink" Target="http://118.185.187.137/moodle/mod/resource/view.php?id=1068" TargetMode="External"/><Relationship Id="rId132" Type="http://schemas.openxmlformats.org/officeDocument/2006/relationships/hyperlink" Target="http://118.185.187.137/moodle/mod/resource/view.php?id=1068" TargetMode="External"/><Relationship Id="rId131" Type="http://schemas.openxmlformats.org/officeDocument/2006/relationships/hyperlink" Target="http://118.185.187.137/moodle/mod/resource/view.php?id=1068" TargetMode="External"/><Relationship Id="rId130" Type="http://schemas.openxmlformats.org/officeDocument/2006/relationships/image" Target="media/image46.png"/><Relationship Id="rId136" Type="http://schemas.openxmlformats.org/officeDocument/2006/relationships/hyperlink" Target="http://118.185.187.137/moodle/mod/resource/view.php?id=1068" TargetMode="External"/><Relationship Id="rId135" Type="http://schemas.openxmlformats.org/officeDocument/2006/relationships/hyperlink" Target="http://118.185.187.137/moodle/mod/resource/view.php?id=1068" TargetMode="External"/><Relationship Id="rId134" Type="http://schemas.openxmlformats.org/officeDocument/2006/relationships/hyperlink" Target="http://118.185.187.137/moodle/mod/resource/view.php?id=1068" TargetMode="External"/><Relationship Id="rId133" Type="http://schemas.openxmlformats.org/officeDocument/2006/relationships/hyperlink" Target="http://118.185.187.137/moodle/mod/resource/view.php?id=1068" TargetMode="External"/><Relationship Id="rId62" Type="http://schemas.openxmlformats.org/officeDocument/2006/relationships/hyperlink" Target="https://www.rajalakshmicolleges.net/moodle/mod/quiz/view.php?id=5717" TargetMode="External"/><Relationship Id="rId61" Type="http://schemas.openxmlformats.org/officeDocument/2006/relationships/image" Target="media/image73.png"/><Relationship Id="rId64" Type="http://schemas.openxmlformats.org/officeDocument/2006/relationships/image" Target="media/image77.png"/><Relationship Id="rId63" Type="http://schemas.openxmlformats.org/officeDocument/2006/relationships/image" Target="media/image75.png"/><Relationship Id="rId66" Type="http://schemas.openxmlformats.org/officeDocument/2006/relationships/hyperlink" Target="https://www.rajalakshmicolleges.net/moodle/mod/quiz/view.php?id=3478" TargetMode="External"/><Relationship Id="rId65" Type="http://schemas.openxmlformats.org/officeDocument/2006/relationships/image" Target="media/image63.png"/><Relationship Id="rId68" Type="http://schemas.openxmlformats.org/officeDocument/2006/relationships/image" Target="media/image47.png"/><Relationship Id="rId67" Type="http://schemas.openxmlformats.org/officeDocument/2006/relationships/hyperlink" Target="https://www.rajalakshmicolleges.net/moodle/mod/quiz/view.php?id=3478" TargetMode="External"/><Relationship Id="rId60" Type="http://schemas.openxmlformats.org/officeDocument/2006/relationships/hyperlink" Target="https://www.rajalakshmicolleges.net/moodle/mod/quiz/view.php?id=5720" TargetMode="External"/><Relationship Id="rId69" Type="http://schemas.openxmlformats.org/officeDocument/2006/relationships/hyperlink" Target="https://www.rajalakshmicolleges.net/moodle/mod/quiz/view.php?id=3478" TargetMode="External"/><Relationship Id="rId51" Type="http://schemas.openxmlformats.org/officeDocument/2006/relationships/hyperlink" Target="https://www.rajalakshmicolleges.net/moodle/mod/quiz/view.php?id=5712" TargetMode="External"/><Relationship Id="rId50" Type="http://schemas.openxmlformats.org/officeDocument/2006/relationships/image" Target="media/image6.png"/><Relationship Id="rId53" Type="http://schemas.openxmlformats.org/officeDocument/2006/relationships/hyperlink" Target="https://www.rajalakshmicolleges.net/moodle/mod/quiz/view.php?id=5713" TargetMode="External"/><Relationship Id="rId52" Type="http://schemas.openxmlformats.org/officeDocument/2006/relationships/image" Target="media/image8.png"/><Relationship Id="rId55" Type="http://schemas.openxmlformats.org/officeDocument/2006/relationships/image" Target="media/image11.png"/><Relationship Id="rId54" Type="http://schemas.openxmlformats.org/officeDocument/2006/relationships/hyperlink" Target="https://www.rajalakshmicolleges.net/moodle/mod/quiz/view.php?id=5759" TargetMode="External"/><Relationship Id="rId57" Type="http://schemas.openxmlformats.org/officeDocument/2006/relationships/image" Target="media/image65.png"/><Relationship Id="rId56" Type="http://schemas.openxmlformats.org/officeDocument/2006/relationships/hyperlink" Target="https://www.rajalakshmicolleges.net/moodle/mod/quiz/view.php?id=5714" TargetMode="External"/><Relationship Id="rId59" Type="http://schemas.openxmlformats.org/officeDocument/2006/relationships/hyperlink" Target="https://www.rajalakshmicolleges.net/moodle/course/view.php?id=84#section-4" TargetMode="External"/><Relationship Id="rId58" Type="http://schemas.openxmlformats.org/officeDocument/2006/relationships/image" Target="media/image68.png"/><Relationship Id="rId152" Type="http://schemas.openxmlformats.org/officeDocument/2006/relationships/image" Target="media/image14.png"/><Relationship Id="rId151" Type="http://schemas.openxmlformats.org/officeDocument/2006/relationships/image" Target="media/image16.png"/></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 Id="rId2"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